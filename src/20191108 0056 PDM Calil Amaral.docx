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442E2267"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ins>
          <w:r w:rsidR="00C2289B">
            <w:rPr>
              <w:webHidden/>
            </w:rPr>
          </w:r>
          <w:r w:rsidR="00C2289B">
            <w:rPr>
              <w:webHidden/>
            </w:rPr>
            <w:fldChar w:fldCharType="separate"/>
          </w:r>
          <w:ins w:id="33" w:author="Calil Amaral" w:date="2019-11-01T02:35:00Z">
            <w:r w:rsidR="001D610F">
              <w:rPr>
                <w:webHidden/>
              </w:rPr>
              <w:t>3</w:t>
            </w:r>
          </w:ins>
          <w:ins w:id="34" w:author="Calil Amaral" w:date="2019-10-28T16:47:00Z">
            <w:r w:rsidR="00C2289B">
              <w:rPr>
                <w:webHidden/>
              </w:rPr>
              <w:fldChar w:fldCharType="end"/>
            </w:r>
            <w:r w:rsidR="00C2289B" w:rsidRPr="00703839">
              <w:rPr>
                <w:rStyle w:val="Hyperlink"/>
              </w:rPr>
              <w:fldChar w:fldCharType="end"/>
            </w:r>
          </w:ins>
        </w:p>
        <w:p w14:paraId="012E2460" w14:textId="76786823" w:rsidR="00C2289B" w:rsidRDefault="00C2289B">
          <w:pPr>
            <w:pStyle w:val="TOC2"/>
            <w:tabs>
              <w:tab w:val="left" w:pos="1320"/>
              <w:tab w:val="right" w:leader="dot" w:pos="9061"/>
            </w:tabs>
            <w:rPr>
              <w:ins w:id="35" w:author="Calil Amaral" w:date="2019-10-28T16:47:00Z"/>
              <w:rFonts w:asciiTheme="minorHAnsi" w:eastAsiaTheme="minorEastAsia" w:hAnsiTheme="minorHAnsi" w:cstheme="minorBidi"/>
              <w:noProof/>
              <w:sz w:val="22"/>
              <w:szCs w:val="22"/>
              <w:lang w:val="en-US"/>
            </w:rPr>
          </w:pPr>
          <w:ins w:id="3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ins>
          <w:r>
            <w:rPr>
              <w:noProof/>
              <w:webHidden/>
            </w:rPr>
          </w:r>
          <w:r>
            <w:rPr>
              <w:noProof/>
              <w:webHidden/>
            </w:rPr>
            <w:fldChar w:fldCharType="separate"/>
          </w:r>
          <w:ins w:id="37" w:author="Calil Amaral" w:date="2019-11-01T02:35:00Z">
            <w:r w:rsidR="001D610F">
              <w:rPr>
                <w:noProof/>
                <w:webHidden/>
              </w:rPr>
              <w:t>5</w:t>
            </w:r>
          </w:ins>
          <w:ins w:id="38" w:author="Calil Amaral" w:date="2019-10-28T16:47:00Z">
            <w:r>
              <w:rPr>
                <w:noProof/>
                <w:webHidden/>
              </w:rPr>
              <w:fldChar w:fldCharType="end"/>
            </w:r>
            <w:r w:rsidRPr="00703839">
              <w:rPr>
                <w:rStyle w:val="Hyperlink"/>
                <w:noProof/>
              </w:rPr>
              <w:fldChar w:fldCharType="end"/>
            </w:r>
          </w:ins>
        </w:p>
        <w:p w14:paraId="62361E10" w14:textId="28110EA3" w:rsidR="00C2289B" w:rsidRDefault="00C2289B">
          <w:pPr>
            <w:pStyle w:val="TOC3"/>
            <w:tabs>
              <w:tab w:val="left" w:pos="1540"/>
              <w:tab w:val="right" w:leader="dot" w:pos="9061"/>
            </w:tabs>
            <w:rPr>
              <w:ins w:id="39" w:author="Calil Amaral" w:date="2019-10-28T16:47:00Z"/>
              <w:rFonts w:asciiTheme="minorHAnsi" w:eastAsiaTheme="minorEastAsia" w:hAnsiTheme="minorHAnsi" w:cstheme="minorBidi"/>
              <w:noProof/>
              <w:sz w:val="22"/>
              <w:szCs w:val="22"/>
              <w:lang w:val="en-US"/>
            </w:rPr>
          </w:pPr>
          <w:ins w:id="4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ins>
          <w:r>
            <w:rPr>
              <w:noProof/>
              <w:webHidden/>
            </w:rPr>
          </w:r>
          <w:r>
            <w:rPr>
              <w:noProof/>
              <w:webHidden/>
            </w:rPr>
            <w:fldChar w:fldCharType="separate"/>
          </w:r>
          <w:ins w:id="41" w:author="Calil Amaral" w:date="2019-11-01T02:35:00Z">
            <w:r w:rsidR="001D610F">
              <w:rPr>
                <w:noProof/>
                <w:webHidden/>
              </w:rPr>
              <w:t>5</w:t>
            </w:r>
          </w:ins>
          <w:ins w:id="42" w:author="Calil Amaral" w:date="2019-10-28T16:47:00Z">
            <w:r>
              <w:rPr>
                <w:noProof/>
                <w:webHidden/>
              </w:rPr>
              <w:fldChar w:fldCharType="end"/>
            </w:r>
            <w:r w:rsidRPr="00703839">
              <w:rPr>
                <w:rStyle w:val="Hyperlink"/>
                <w:noProof/>
              </w:rPr>
              <w:fldChar w:fldCharType="end"/>
            </w:r>
          </w:ins>
        </w:p>
        <w:p w14:paraId="512C2594" w14:textId="7EE6535E" w:rsidR="00C2289B" w:rsidRDefault="00C2289B">
          <w:pPr>
            <w:pStyle w:val="TOC3"/>
            <w:tabs>
              <w:tab w:val="left" w:pos="1540"/>
              <w:tab w:val="right" w:leader="dot" w:pos="9061"/>
            </w:tabs>
            <w:rPr>
              <w:ins w:id="43" w:author="Calil Amaral" w:date="2019-10-28T16:47:00Z"/>
              <w:rFonts w:asciiTheme="minorHAnsi" w:eastAsiaTheme="minorEastAsia" w:hAnsiTheme="minorHAnsi" w:cstheme="minorBidi"/>
              <w:noProof/>
              <w:sz w:val="22"/>
              <w:szCs w:val="22"/>
              <w:lang w:val="en-US"/>
            </w:rPr>
          </w:pPr>
          <w:ins w:id="4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ins>
          <w:r>
            <w:rPr>
              <w:noProof/>
              <w:webHidden/>
            </w:rPr>
          </w:r>
          <w:r>
            <w:rPr>
              <w:noProof/>
              <w:webHidden/>
            </w:rPr>
            <w:fldChar w:fldCharType="separate"/>
          </w:r>
          <w:ins w:id="45" w:author="Calil Amaral" w:date="2019-11-01T02:35:00Z">
            <w:r w:rsidR="001D610F">
              <w:rPr>
                <w:noProof/>
                <w:webHidden/>
              </w:rPr>
              <w:t>5</w:t>
            </w:r>
          </w:ins>
          <w:ins w:id="46" w:author="Calil Amaral" w:date="2019-10-28T16:47:00Z">
            <w:r>
              <w:rPr>
                <w:noProof/>
                <w:webHidden/>
              </w:rPr>
              <w:fldChar w:fldCharType="end"/>
            </w:r>
            <w:r w:rsidRPr="00703839">
              <w:rPr>
                <w:rStyle w:val="Hyperlink"/>
                <w:noProof/>
              </w:rPr>
              <w:fldChar w:fldCharType="end"/>
            </w:r>
          </w:ins>
        </w:p>
        <w:p w14:paraId="25AA74EF" w14:textId="1267ED7C" w:rsidR="00C2289B" w:rsidRDefault="00C2289B">
          <w:pPr>
            <w:pStyle w:val="TOC1"/>
            <w:tabs>
              <w:tab w:val="left" w:pos="880"/>
            </w:tabs>
            <w:rPr>
              <w:ins w:id="47" w:author="Calil Amaral" w:date="2019-10-28T16:47:00Z"/>
              <w:rFonts w:asciiTheme="minorHAnsi" w:eastAsiaTheme="minorEastAsia" w:hAnsiTheme="minorHAnsi" w:cstheme="minorBidi"/>
              <w:b w:val="0"/>
              <w:sz w:val="22"/>
              <w:szCs w:val="22"/>
              <w:lang w:val="en-US"/>
            </w:rPr>
          </w:pPr>
          <w:ins w:id="48"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ins>
          <w:r>
            <w:rPr>
              <w:webHidden/>
            </w:rPr>
          </w:r>
          <w:r>
            <w:rPr>
              <w:webHidden/>
            </w:rPr>
            <w:fldChar w:fldCharType="separate"/>
          </w:r>
          <w:ins w:id="49" w:author="Calil Amaral" w:date="2019-11-01T02:35:00Z">
            <w:r w:rsidR="001D610F">
              <w:rPr>
                <w:webHidden/>
              </w:rPr>
              <w:t>6</w:t>
            </w:r>
          </w:ins>
          <w:ins w:id="50" w:author="Calil Amaral" w:date="2019-10-28T16:47:00Z">
            <w:r>
              <w:rPr>
                <w:webHidden/>
              </w:rPr>
              <w:fldChar w:fldCharType="end"/>
            </w:r>
            <w:r w:rsidRPr="00703839">
              <w:rPr>
                <w:rStyle w:val="Hyperlink"/>
              </w:rPr>
              <w:fldChar w:fldCharType="end"/>
            </w:r>
          </w:ins>
        </w:p>
        <w:p w14:paraId="1754CA52" w14:textId="1CCE2BB0" w:rsidR="00C2289B" w:rsidRDefault="00C2289B">
          <w:pPr>
            <w:pStyle w:val="TOC2"/>
            <w:tabs>
              <w:tab w:val="left" w:pos="1320"/>
              <w:tab w:val="right" w:leader="dot" w:pos="9061"/>
            </w:tabs>
            <w:rPr>
              <w:ins w:id="51" w:author="Calil Amaral" w:date="2019-10-28T16:47:00Z"/>
              <w:rFonts w:asciiTheme="minorHAnsi" w:eastAsiaTheme="minorEastAsia" w:hAnsiTheme="minorHAnsi" w:cstheme="minorBidi"/>
              <w:noProof/>
              <w:sz w:val="22"/>
              <w:szCs w:val="22"/>
              <w:lang w:val="en-US"/>
            </w:rPr>
          </w:pPr>
          <w:ins w:id="5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ins>
          <w:r>
            <w:rPr>
              <w:noProof/>
              <w:webHidden/>
            </w:rPr>
          </w:r>
          <w:r>
            <w:rPr>
              <w:noProof/>
              <w:webHidden/>
            </w:rPr>
            <w:fldChar w:fldCharType="separate"/>
          </w:r>
          <w:ins w:id="53" w:author="Calil Amaral" w:date="2019-11-01T02:35:00Z">
            <w:r w:rsidR="001D610F">
              <w:rPr>
                <w:noProof/>
                <w:webHidden/>
              </w:rPr>
              <w:t>6</w:t>
            </w:r>
          </w:ins>
          <w:ins w:id="54" w:author="Calil Amaral" w:date="2019-10-28T16:47:00Z">
            <w:r>
              <w:rPr>
                <w:noProof/>
                <w:webHidden/>
              </w:rPr>
              <w:fldChar w:fldCharType="end"/>
            </w:r>
            <w:r w:rsidRPr="00703839">
              <w:rPr>
                <w:rStyle w:val="Hyperlink"/>
                <w:noProof/>
              </w:rPr>
              <w:fldChar w:fldCharType="end"/>
            </w:r>
          </w:ins>
        </w:p>
        <w:p w14:paraId="2AE268EF" w14:textId="2FA52853" w:rsidR="00C2289B" w:rsidRDefault="00C2289B">
          <w:pPr>
            <w:pStyle w:val="TOC3"/>
            <w:tabs>
              <w:tab w:val="left" w:pos="154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ins>
          <w:r>
            <w:rPr>
              <w:noProof/>
              <w:webHidden/>
            </w:rPr>
          </w:r>
          <w:r>
            <w:rPr>
              <w:noProof/>
              <w:webHidden/>
            </w:rPr>
            <w:fldChar w:fldCharType="separate"/>
          </w:r>
          <w:ins w:id="57" w:author="Calil Amaral" w:date="2019-11-01T02:35:00Z">
            <w:r w:rsidR="001D610F">
              <w:rPr>
                <w:noProof/>
                <w:webHidden/>
              </w:rPr>
              <w:t>7</w:t>
            </w:r>
          </w:ins>
          <w:ins w:id="58" w:author="Calil Amaral" w:date="2019-10-28T16:47:00Z">
            <w:r>
              <w:rPr>
                <w:noProof/>
                <w:webHidden/>
              </w:rPr>
              <w:fldChar w:fldCharType="end"/>
            </w:r>
            <w:r w:rsidRPr="00703839">
              <w:rPr>
                <w:rStyle w:val="Hyperlink"/>
                <w:noProof/>
              </w:rPr>
              <w:fldChar w:fldCharType="end"/>
            </w:r>
          </w:ins>
        </w:p>
        <w:p w14:paraId="4AE054B1" w14:textId="627879F0" w:rsidR="00C2289B" w:rsidRDefault="00C2289B">
          <w:pPr>
            <w:pStyle w:val="TOC3"/>
            <w:tabs>
              <w:tab w:val="left" w:pos="1540"/>
              <w:tab w:val="right" w:leader="dot" w:pos="9061"/>
            </w:tabs>
            <w:rPr>
              <w:ins w:id="59" w:author="Calil Amaral" w:date="2019-10-28T16:47:00Z"/>
              <w:rFonts w:asciiTheme="minorHAnsi" w:eastAsiaTheme="minorEastAsia" w:hAnsiTheme="minorHAnsi" w:cstheme="minorBidi"/>
              <w:noProof/>
              <w:sz w:val="22"/>
              <w:szCs w:val="22"/>
              <w:lang w:val="en-US"/>
            </w:rPr>
          </w:pPr>
          <w:ins w:id="6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ins>
          <w:r>
            <w:rPr>
              <w:noProof/>
              <w:webHidden/>
            </w:rPr>
          </w:r>
          <w:r>
            <w:rPr>
              <w:noProof/>
              <w:webHidden/>
            </w:rPr>
            <w:fldChar w:fldCharType="separate"/>
          </w:r>
          <w:ins w:id="61" w:author="Calil Amaral" w:date="2019-11-01T02:35:00Z">
            <w:r w:rsidR="001D610F">
              <w:rPr>
                <w:noProof/>
                <w:webHidden/>
              </w:rPr>
              <w:t>8</w:t>
            </w:r>
          </w:ins>
          <w:ins w:id="62" w:author="Calil Amaral" w:date="2019-10-28T16:47:00Z">
            <w:r>
              <w:rPr>
                <w:noProof/>
                <w:webHidden/>
              </w:rPr>
              <w:fldChar w:fldCharType="end"/>
            </w:r>
            <w:r w:rsidRPr="00703839">
              <w:rPr>
                <w:rStyle w:val="Hyperlink"/>
                <w:noProof/>
              </w:rPr>
              <w:fldChar w:fldCharType="end"/>
            </w:r>
          </w:ins>
        </w:p>
        <w:p w14:paraId="1B1DE92A" w14:textId="446E0432" w:rsidR="00C2289B" w:rsidRDefault="00C2289B">
          <w:pPr>
            <w:pStyle w:val="TOC2"/>
            <w:tabs>
              <w:tab w:val="left" w:pos="1320"/>
              <w:tab w:val="right" w:leader="dot" w:pos="9061"/>
            </w:tabs>
            <w:rPr>
              <w:ins w:id="63" w:author="Calil Amaral" w:date="2019-10-28T16:47:00Z"/>
              <w:rFonts w:asciiTheme="minorHAnsi" w:eastAsiaTheme="minorEastAsia" w:hAnsiTheme="minorHAnsi" w:cstheme="minorBidi"/>
              <w:noProof/>
              <w:sz w:val="22"/>
              <w:szCs w:val="22"/>
              <w:lang w:val="en-US"/>
            </w:rPr>
          </w:pPr>
          <w:ins w:id="6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ins>
          <w:r>
            <w:rPr>
              <w:noProof/>
              <w:webHidden/>
            </w:rPr>
          </w:r>
          <w:r>
            <w:rPr>
              <w:noProof/>
              <w:webHidden/>
            </w:rPr>
            <w:fldChar w:fldCharType="separate"/>
          </w:r>
          <w:ins w:id="65" w:author="Calil Amaral" w:date="2019-11-01T02:35:00Z">
            <w:r w:rsidR="001D610F">
              <w:rPr>
                <w:noProof/>
                <w:webHidden/>
              </w:rPr>
              <w:t>10</w:t>
            </w:r>
          </w:ins>
          <w:ins w:id="66" w:author="Calil Amaral" w:date="2019-10-28T16:47:00Z">
            <w:r>
              <w:rPr>
                <w:noProof/>
                <w:webHidden/>
              </w:rPr>
              <w:fldChar w:fldCharType="end"/>
            </w:r>
            <w:r w:rsidRPr="00703839">
              <w:rPr>
                <w:rStyle w:val="Hyperlink"/>
                <w:noProof/>
              </w:rPr>
              <w:fldChar w:fldCharType="end"/>
            </w:r>
          </w:ins>
        </w:p>
        <w:p w14:paraId="6586A215" w14:textId="67B8FE4E"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ins>
          <w:r>
            <w:rPr>
              <w:noProof/>
              <w:webHidden/>
            </w:rPr>
          </w:r>
          <w:r>
            <w:rPr>
              <w:noProof/>
              <w:webHidden/>
            </w:rPr>
            <w:fldChar w:fldCharType="separate"/>
          </w:r>
          <w:ins w:id="69" w:author="Calil Amaral" w:date="2019-11-01T02:35:00Z">
            <w:r w:rsidR="001D610F">
              <w:rPr>
                <w:noProof/>
                <w:webHidden/>
              </w:rPr>
              <w:t>11</w:t>
            </w:r>
          </w:ins>
          <w:ins w:id="70" w:author="Calil Amaral" w:date="2019-10-28T16:47:00Z">
            <w:r>
              <w:rPr>
                <w:noProof/>
                <w:webHidden/>
              </w:rPr>
              <w:fldChar w:fldCharType="end"/>
            </w:r>
            <w:r w:rsidRPr="00703839">
              <w:rPr>
                <w:rStyle w:val="Hyperlink"/>
                <w:noProof/>
              </w:rPr>
              <w:fldChar w:fldCharType="end"/>
            </w:r>
          </w:ins>
        </w:p>
        <w:p w14:paraId="7904F7D0" w14:textId="22A8A1B0" w:rsidR="00C2289B" w:rsidRDefault="00C2289B">
          <w:pPr>
            <w:pStyle w:val="TOC3"/>
            <w:tabs>
              <w:tab w:val="left" w:pos="1540"/>
              <w:tab w:val="right" w:leader="dot" w:pos="9061"/>
            </w:tabs>
            <w:rPr>
              <w:ins w:id="71" w:author="Calil Amaral" w:date="2019-10-28T16:47:00Z"/>
              <w:rFonts w:asciiTheme="minorHAnsi" w:eastAsiaTheme="minorEastAsia" w:hAnsiTheme="minorHAnsi" w:cstheme="minorBidi"/>
              <w:noProof/>
              <w:sz w:val="22"/>
              <w:szCs w:val="22"/>
              <w:lang w:val="en-US"/>
            </w:rPr>
          </w:pPr>
          <w:ins w:id="7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ins>
          <w:r>
            <w:rPr>
              <w:noProof/>
              <w:webHidden/>
            </w:rPr>
          </w:r>
          <w:r>
            <w:rPr>
              <w:noProof/>
              <w:webHidden/>
            </w:rPr>
            <w:fldChar w:fldCharType="separate"/>
          </w:r>
          <w:ins w:id="73" w:author="Calil Amaral" w:date="2019-11-01T02:35:00Z">
            <w:r w:rsidR="001D610F">
              <w:rPr>
                <w:noProof/>
                <w:webHidden/>
              </w:rPr>
              <w:t>13</w:t>
            </w:r>
          </w:ins>
          <w:ins w:id="74" w:author="Calil Amaral" w:date="2019-10-28T16:47:00Z">
            <w:r>
              <w:rPr>
                <w:noProof/>
                <w:webHidden/>
              </w:rPr>
              <w:fldChar w:fldCharType="end"/>
            </w:r>
            <w:r w:rsidRPr="00703839">
              <w:rPr>
                <w:rStyle w:val="Hyperlink"/>
                <w:noProof/>
              </w:rPr>
              <w:fldChar w:fldCharType="end"/>
            </w:r>
          </w:ins>
        </w:p>
        <w:p w14:paraId="4EA3CDE3" w14:textId="1A9A7637" w:rsidR="00C2289B" w:rsidRDefault="00C2289B">
          <w:pPr>
            <w:pStyle w:val="TOC3"/>
            <w:tabs>
              <w:tab w:val="left" w:pos="1540"/>
              <w:tab w:val="right" w:leader="dot" w:pos="9061"/>
            </w:tabs>
            <w:rPr>
              <w:ins w:id="75" w:author="Calil Amaral" w:date="2019-10-28T16:47:00Z"/>
              <w:rFonts w:asciiTheme="minorHAnsi" w:eastAsiaTheme="minorEastAsia" w:hAnsiTheme="minorHAnsi" w:cstheme="minorBidi"/>
              <w:noProof/>
              <w:sz w:val="22"/>
              <w:szCs w:val="22"/>
              <w:lang w:val="en-US"/>
            </w:rPr>
          </w:pPr>
          <w:ins w:id="7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ins>
          <w:r>
            <w:rPr>
              <w:noProof/>
              <w:webHidden/>
            </w:rPr>
          </w:r>
          <w:r>
            <w:rPr>
              <w:noProof/>
              <w:webHidden/>
            </w:rPr>
            <w:fldChar w:fldCharType="separate"/>
          </w:r>
          <w:ins w:id="77" w:author="Calil Amaral" w:date="2019-11-01T02:35:00Z">
            <w:r w:rsidR="001D610F">
              <w:rPr>
                <w:noProof/>
                <w:webHidden/>
              </w:rPr>
              <w:t>15</w:t>
            </w:r>
          </w:ins>
          <w:ins w:id="78" w:author="Calil Amaral" w:date="2019-10-28T16:47:00Z">
            <w:r>
              <w:rPr>
                <w:noProof/>
                <w:webHidden/>
              </w:rPr>
              <w:fldChar w:fldCharType="end"/>
            </w:r>
            <w:r w:rsidRPr="00703839">
              <w:rPr>
                <w:rStyle w:val="Hyperlink"/>
                <w:noProof/>
              </w:rPr>
              <w:fldChar w:fldCharType="end"/>
            </w:r>
          </w:ins>
        </w:p>
        <w:p w14:paraId="7D1E69E2" w14:textId="061DB393" w:rsidR="00C2289B" w:rsidRDefault="00C2289B">
          <w:pPr>
            <w:pStyle w:val="TOC3"/>
            <w:tabs>
              <w:tab w:val="left" w:pos="1540"/>
              <w:tab w:val="right" w:leader="dot" w:pos="9061"/>
            </w:tabs>
            <w:rPr>
              <w:ins w:id="79" w:author="Calil Amaral" w:date="2019-10-28T16:47:00Z"/>
              <w:rFonts w:asciiTheme="minorHAnsi" w:eastAsiaTheme="minorEastAsia" w:hAnsiTheme="minorHAnsi" w:cstheme="minorBidi"/>
              <w:noProof/>
              <w:sz w:val="22"/>
              <w:szCs w:val="22"/>
              <w:lang w:val="en-US"/>
            </w:rPr>
          </w:pPr>
          <w:ins w:id="8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ins>
          <w:r>
            <w:rPr>
              <w:noProof/>
              <w:webHidden/>
            </w:rPr>
          </w:r>
          <w:r>
            <w:rPr>
              <w:noProof/>
              <w:webHidden/>
            </w:rPr>
            <w:fldChar w:fldCharType="separate"/>
          </w:r>
          <w:ins w:id="81" w:author="Calil Amaral" w:date="2019-11-01T02:35:00Z">
            <w:r w:rsidR="001D610F">
              <w:rPr>
                <w:noProof/>
                <w:webHidden/>
              </w:rPr>
              <w:t>16</w:t>
            </w:r>
          </w:ins>
          <w:ins w:id="82" w:author="Calil Amaral" w:date="2019-10-28T16:47:00Z">
            <w:r>
              <w:rPr>
                <w:noProof/>
                <w:webHidden/>
              </w:rPr>
              <w:fldChar w:fldCharType="end"/>
            </w:r>
            <w:r w:rsidRPr="00703839">
              <w:rPr>
                <w:rStyle w:val="Hyperlink"/>
                <w:noProof/>
              </w:rPr>
              <w:fldChar w:fldCharType="end"/>
            </w:r>
          </w:ins>
        </w:p>
        <w:p w14:paraId="12D0FCF0" w14:textId="6442B908" w:rsidR="00C2289B" w:rsidRDefault="00C2289B">
          <w:pPr>
            <w:pStyle w:val="TOC1"/>
            <w:tabs>
              <w:tab w:val="left" w:pos="880"/>
            </w:tabs>
            <w:rPr>
              <w:ins w:id="83" w:author="Calil Amaral" w:date="2019-10-28T16:47:00Z"/>
              <w:rFonts w:asciiTheme="minorHAnsi" w:eastAsiaTheme="minorEastAsia" w:hAnsiTheme="minorHAnsi" w:cstheme="minorBidi"/>
              <w:b w:val="0"/>
              <w:sz w:val="22"/>
              <w:szCs w:val="22"/>
              <w:lang w:val="en-US"/>
            </w:rPr>
          </w:pPr>
          <w:ins w:id="84"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ins>
          <w:r>
            <w:rPr>
              <w:webHidden/>
            </w:rPr>
          </w:r>
          <w:r>
            <w:rPr>
              <w:webHidden/>
            </w:rPr>
            <w:fldChar w:fldCharType="separate"/>
          </w:r>
          <w:ins w:id="85" w:author="Calil Amaral" w:date="2019-11-01T02:35:00Z">
            <w:r w:rsidR="001D610F">
              <w:rPr>
                <w:webHidden/>
              </w:rPr>
              <w:t>17</w:t>
            </w:r>
          </w:ins>
          <w:ins w:id="86" w:author="Calil Amaral" w:date="2019-10-28T16:47:00Z">
            <w:r>
              <w:rPr>
                <w:webHidden/>
              </w:rPr>
              <w:fldChar w:fldCharType="end"/>
            </w:r>
            <w:r w:rsidRPr="00703839">
              <w:rPr>
                <w:rStyle w:val="Hyperlink"/>
              </w:rPr>
              <w:fldChar w:fldCharType="end"/>
            </w:r>
          </w:ins>
        </w:p>
        <w:p w14:paraId="76844426" w14:textId="09A4AFCD" w:rsidR="00C2289B" w:rsidRDefault="00C2289B">
          <w:pPr>
            <w:pStyle w:val="TOC2"/>
            <w:tabs>
              <w:tab w:val="left" w:pos="1320"/>
              <w:tab w:val="right" w:leader="dot" w:pos="9061"/>
            </w:tabs>
            <w:rPr>
              <w:ins w:id="87" w:author="Calil Amaral" w:date="2019-10-28T16:47:00Z"/>
              <w:rFonts w:asciiTheme="minorHAnsi" w:eastAsiaTheme="minorEastAsia" w:hAnsiTheme="minorHAnsi" w:cstheme="minorBidi"/>
              <w:noProof/>
              <w:sz w:val="22"/>
              <w:szCs w:val="22"/>
              <w:lang w:val="en-US"/>
            </w:rPr>
          </w:pPr>
          <w:ins w:id="8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ins>
          <w:r>
            <w:rPr>
              <w:noProof/>
              <w:webHidden/>
            </w:rPr>
          </w:r>
          <w:r>
            <w:rPr>
              <w:noProof/>
              <w:webHidden/>
            </w:rPr>
            <w:fldChar w:fldCharType="separate"/>
          </w:r>
          <w:ins w:id="89" w:author="Calil Amaral" w:date="2019-11-01T02:35:00Z">
            <w:r w:rsidR="001D610F">
              <w:rPr>
                <w:noProof/>
                <w:webHidden/>
              </w:rPr>
              <w:t>17</w:t>
            </w:r>
          </w:ins>
          <w:ins w:id="90" w:author="Calil Amaral" w:date="2019-10-28T16:47:00Z">
            <w:r>
              <w:rPr>
                <w:noProof/>
                <w:webHidden/>
              </w:rPr>
              <w:fldChar w:fldCharType="end"/>
            </w:r>
            <w:r w:rsidRPr="00703839">
              <w:rPr>
                <w:rStyle w:val="Hyperlink"/>
                <w:noProof/>
              </w:rPr>
              <w:fldChar w:fldCharType="end"/>
            </w:r>
          </w:ins>
        </w:p>
        <w:p w14:paraId="4B375227" w14:textId="237F0BC8" w:rsidR="00C2289B" w:rsidRDefault="00C2289B">
          <w:pPr>
            <w:pStyle w:val="TOC2"/>
            <w:tabs>
              <w:tab w:val="left" w:pos="1320"/>
              <w:tab w:val="right" w:leader="dot" w:pos="9061"/>
            </w:tabs>
            <w:rPr>
              <w:ins w:id="91" w:author="Calil Amaral" w:date="2019-10-28T16:47:00Z"/>
              <w:rFonts w:asciiTheme="minorHAnsi" w:eastAsiaTheme="minorEastAsia" w:hAnsiTheme="minorHAnsi" w:cstheme="minorBidi"/>
              <w:noProof/>
              <w:sz w:val="22"/>
              <w:szCs w:val="22"/>
              <w:lang w:val="en-US"/>
            </w:rPr>
          </w:pPr>
          <w:ins w:id="9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ins>
          <w:r>
            <w:rPr>
              <w:noProof/>
              <w:webHidden/>
            </w:rPr>
          </w:r>
          <w:r>
            <w:rPr>
              <w:noProof/>
              <w:webHidden/>
            </w:rPr>
            <w:fldChar w:fldCharType="separate"/>
          </w:r>
          <w:ins w:id="93" w:author="Calil Amaral" w:date="2019-11-01T02:35:00Z">
            <w:r w:rsidR="001D610F">
              <w:rPr>
                <w:noProof/>
                <w:webHidden/>
              </w:rPr>
              <w:t>19</w:t>
            </w:r>
          </w:ins>
          <w:ins w:id="94" w:author="Calil Amaral" w:date="2019-10-28T16:47:00Z">
            <w:r>
              <w:rPr>
                <w:noProof/>
                <w:webHidden/>
              </w:rPr>
              <w:fldChar w:fldCharType="end"/>
            </w:r>
            <w:r w:rsidRPr="00703839">
              <w:rPr>
                <w:rStyle w:val="Hyperlink"/>
                <w:noProof/>
              </w:rPr>
              <w:fldChar w:fldCharType="end"/>
            </w:r>
          </w:ins>
        </w:p>
        <w:p w14:paraId="24576ED2" w14:textId="2ED93EF0" w:rsidR="00C2289B" w:rsidRDefault="00C2289B">
          <w:pPr>
            <w:pStyle w:val="TOC1"/>
            <w:tabs>
              <w:tab w:val="left" w:pos="880"/>
            </w:tabs>
            <w:rPr>
              <w:ins w:id="95" w:author="Calil Amaral" w:date="2019-10-28T16:47:00Z"/>
              <w:rFonts w:asciiTheme="minorHAnsi" w:eastAsiaTheme="minorEastAsia" w:hAnsiTheme="minorHAnsi" w:cstheme="minorBidi"/>
              <w:b w:val="0"/>
              <w:sz w:val="22"/>
              <w:szCs w:val="22"/>
              <w:lang w:val="en-US"/>
            </w:rPr>
          </w:pPr>
          <w:ins w:id="96"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ins>
          <w:r>
            <w:rPr>
              <w:webHidden/>
            </w:rPr>
          </w:r>
          <w:r>
            <w:rPr>
              <w:webHidden/>
            </w:rPr>
            <w:fldChar w:fldCharType="separate"/>
          </w:r>
          <w:ins w:id="97" w:author="Calil Amaral" w:date="2019-11-01T02:35:00Z">
            <w:r w:rsidR="001D610F">
              <w:rPr>
                <w:webHidden/>
              </w:rPr>
              <w:t>20</w:t>
            </w:r>
          </w:ins>
          <w:ins w:id="98" w:author="Calil Amaral" w:date="2019-10-28T16:47:00Z">
            <w:r>
              <w:rPr>
                <w:webHidden/>
              </w:rPr>
              <w:fldChar w:fldCharType="end"/>
            </w:r>
            <w:r w:rsidRPr="00703839">
              <w:rPr>
                <w:rStyle w:val="Hyperlink"/>
              </w:rPr>
              <w:fldChar w:fldCharType="end"/>
            </w:r>
          </w:ins>
        </w:p>
        <w:p w14:paraId="49434129" w14:textId="25E89315" w:rsidR="00C2289B" w:rsidRDefault="00C2289B">
          <w:pPr>
            <w:pStyle w:val="TOC1"/>
            <w:tabs>
              <w:tab w:val="left" w:pos="880"/>
            </w:tabs>
            <w:rPr>
              <w:ins w:id="99" w:author="Calil Amaral" w:date="2019-10-28T16:47:00Z"/>
              <w:rFonts w:asciiTheme="minorHAnsi" w:eastAsiaTheme="minorEastAsia" w:hAnsiTheme="minorHAnsi" w:cstheme="minorBidi"/>
              <w:b w:val="0"/>
              <w:sz w:val="22"/>
              <w:szCs w:val="22"/>
              <w:lang w:val="en-US"/>
            </w:rPr>
          </w:pPr>
          <w:ins w:id="100"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ins>
          <w:r>
            <w:rPr>
              <w:webHidden/>
            </w:rPr>
          </w:r>
          <w:r>
            <w:rPr>
              <w:webHidden/>
            </w:rPr>
            <w:fldChar w:fldCharType="separate"/>
          </w:r>
          <w:ins w:id="101" w:author="Calil Amaral" w:date="2019-11-01T02:35:00Z">
            <w:r w:rsidR="001D610F">
              <w:rPr>
                <w:webHidden/>
              </w:rPr>
              <w:t>20</w:t>
            </w:r>
          </w:ins>
          <w:ins w:id="102" w:author="Calil Amaral" w:date="2019-10-28T16:47:00Z">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103" w:author="Calil Amaral" w:date="2019-10-28T15:52:00Z"/>
              <w:rFonts w:asciiTheme="minorHAnsi" w:eastAsiaTheme="minorEastAsia" w:hAnsiTheme="minorHAnsi" w:cstheme="minorBidi"/>
              <w:b w:val="0"/>
              <w:sz w:val="22"/>
              <w:szCs w:val="22"/>
              <w:lang w:val="en-US"/>
            </w:rPr>
          </w:pPr>
          <w:del w:id="104" w:author="Calil Amaral" w:date="2019-10-28T15:52:00Z">
            <w:r w:rsidRPr="00EE4CE3" w:rsidDel="00EE4CE3">
              <w:rPr>
                <w:rPrChange w:id="105" w:author="Calil Amaral" w:date="2019-10-28T15:52:00Z">
                  <w:rPr>
                    <w:rStyle w:val="Hyperlink"/>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106" w:author="Calil Amaral" w:date="2019-10-28T15:52:00Z">
                  <w:rPr>
                    <w:rStyle w:val="Hyperlink"/>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107" w:author="Calil Amaral" w:date="2019-10-28T15:52:00Z"/>
              <w:rFonts w:asciiTheme="minorHAnsi" w:eastAsiaTheme="minorEastAsia" w:hAnsiTheme="minorHAnsi" w:cstheme="minorBidi"/>
              <w:noProof/>
              <w:sz w:val="22"/>
              <w:szCs w:val="22"/>
              <w:lang w:val="en-US"/>
            </w:rPr>
          </w:pPr>
          <w:del w:id="108" w:author="Calil Amaral" w:date="2019-10-28T15:52:00Z">
            <w:r w:rsidRPr="00EE4CE3" w:rsidDel="00EE4CE3">
              <w:rPr>
                <w:rPrChange w:id="109"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rPrChange w:id="110"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111" w:author="Calil Amaral" w:date="2019-10-28T15:52:00Z"/>
              <w:rFonts w:asciiTheme="minorHAnsi" w:eastAsiaTheme="minorEastAsia" w:hAnsiTheme="minorHAnsi" w:cstheme="minorBidi"/>
              <w:noProof/>
              <w:sz w:val="22"/>
              <w:szCs w:val="22"/>
              <w:lang w:val="en-US"/>
            </w:rPr>
          </w:pPr>
          <w:del w:id="112" w:author="Calil Amaral" w:date="2019-10-28T15:52:00Z">
            <w:r w:rsidRPr="00EE4CE3" w:rsidDel="00EE4CE3">
              <w:rPr>
                <w:rPrChange w:id="113"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rPrChange w:id="114"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115" w:author="Calil Amaral" w:date="2019-10-28T15:52:00Z"/>
              <w:rFonts w:asciiTheme="minorHAnsi" w:eastAsiaTheme="minorEastAsia" w:hAnsiTheme="minorHAnsi" w:cstheme="minorBidi"/>
              <w:noProof/>
              <w:sz w:val="22"/>
              <w:szCs w:val="22"/>
              <w:lang w:val="en-US"/>
            </w:rPr>
          </w:pPr>
          <w:del w:id="116" w:author="Calil Amaral" w:date="2019-10-28T15:52:00Z">
            <w:r w:rsidRPr="00EE4CE3" w:rsidDel="00EE4CE3">
              <w:rPr>
                <w:rPrChange w:id="117"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rPrChange w:id="118"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19" w:author="Calil Amaral" w:date="2019-10-28T15:52:00Z"/>
              <w:rFonts w:asciiTheme="minorHAnsi" w:eastAsiaTheme="minorEastAsia" w:hAnsiTheme="minorHAnsi" w:cstheme="minorBidi"/>
              <w:b w:val="0"/>
              <w:sz w:val="22"/>
              <w:szCs w:val="22"/>
              <w:lang w:val="en-US"/>
            </w:rPr>
          </w:pPr>
          <w:del w:id="120" w:author="Calil Amaral" w:date="2019-10-28T15:52:00Z">
            <w:r w:rsidRPr="00EE4CE3" w:rsidDel="00EE4CE3">
              <w:rPr>
                <w:rPrChange w:id="121" w:author="Calil Amaral" w:date="2019-10-28T15:52:00Z">
                  <w:rPr>
                    <w:rStyle w:val="Hyperlink"/>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22" w:author="Calil Amaral" w:date="2019-10-28T15:52:00Z">
                  <w:rPr>
                    <w:rStyle w:val="Hyperlink"/>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23" w:author="Calil Amaral" w:date="2019-10-28T15:52:00Z"/>
              <w:rFonts w:asciiTheme="minorHAnsi" w:eastAsiaTheme="minorEastAsia" w:hAnsiTheme="minorHAnsi" w:cstheme="minorBidi"/>
              <w:noProof/>
              <w:sz w:val="22"/>
              <w:szCs w:val="22"/>
              <w:lang w:val="en-US"/>
            </w:rPr>
          </w:pPr>
          <w:del w:id="124" w:author="Calil Amaral" w:date="2019-10-28T15:52:00Z">
            <w:r w:rsidRPr="00EE4CE3" w:rsidDel="00EE4CE3">
              <w:rPr>
                <w:rPrChange w:id="125"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rPrChange w:id="126"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27" w:author="Calil Amaral" w:date="2019-10-28T15:52:00Z"/>
              <w:rFonts w:asciiTheme="minorHAnsi" w:eastAsiaTheme="minorEastAsia" w:hAnsiTheme="minorHAnsi" w:cstheme="minorBidi"/>
              <w:noProof/>
              <w:sz w:val="22"/>
              <w:szCs w:val="22"/>
              <w:lang w:val="en-US"/>
            </w:rPr>
          </w:pPr>
          <w:del w:id="128" w:author="Calil Amaral" w:date="2019-10-28T15:52:00Z">
            <w:r w:rsidRPr="00EE4CE3" w:rsidDel="00EE4CE3">
              <w:rPr>
                <w:rPrChange w:id="129"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rPrChange w:id="130"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31" w:author="Calil Amaral" w:date="2019-10-28T15:52:00Z"/>
              <w:rFonts w:asciiTheme="minorHAnsi" w:eastAsiaTheme="minorEastAsia" w:hAnsiTheme="minorHAnsi" w:cstheme="minorBidi"/>
              <w:noProof/>
              <w:sz w:val="22"/>
              <w:szCs w:val="22"/>
              <w:lang w:val="en-US"/>
            </w:rPr>
          </w:pPr>
          <w:del w:id="132" w:author="Calil Amaral" w:date="2019-10-28T15:52:00Z">
            <w:r w:rsidRPr="00EE4CE3" w:rsidDel="00EE4CE3">
              <w:rPr>
                <w:rPrChange w:id="133"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rPrChange w:id="134"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35" w:author="Calil Amaral" w:date="2019-10-28T15:52:00Z"/>
              <w:rFonts w:asciiTheme="minorHAnsi" w:eastAsiaTheme="minorEastAsia" w:hAnsiTheme="minorHAnsi" w:cstheme="minorBidi"/>
              <w:noProof/>
              <w:sz w:val="22"/>
              <w:szCs w:val="22"/>
              <w:lang w:val="en-US"/>
            </w:rPr>
          </w:pPr>
          <w:del w:id="136" w:author="Calil Amaral" w:date="2019-10-28T15:52:00Z">
            <w:r w:rsidRPr="00EE4CE3" w:rsidDel="00EE4CE3">
              <w:rPr>
                <w:rPrChange w:id="137"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rPrChange w:id="138"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39" w:author="Calil Amaral" w:date="2019-10-28T15:52:00Z"/>
              <w:rFonts w:asciiTheme="minorHAnsi" w:eastAsiaTheme="minorEastAsia" w:hAnsiTheme="minorHAnsi" w:cstheme="minorBidi"/>
              <w:noProof/>
              <w:sz w:val="22"/>
              <w:szCs w:val="22"/>
              <w:lang w:val="en-US"/>
            </w:rPr>
          </w:pPr>
          <w:del w:id="140" w:author="Calil Amaral" w:date="2019-10-28T15:52:00Z">
            <w:r w:rsidRPr="00EE4CE3" w:rsidDel="00EE4CE3">
              <w:rPr>
                <w:rPrChange w:id="141"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rPrChange w:id="142"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43" w:author="Calil Amaral" w:date="2019-10-28T15:52:00Z"/>
              <w:rFonts w:asciiTheme="minorHAnsi" w:eastAsiaTheme="minorEastAsia" w:hAnsiTheme="minorHAnsi" w:cstheme="minorBidi"/>
              <w:noProof/>
              <w:sz w:val="22"/>
              <w:szCs w:val="22"/>
              <w:lang w:val="en-US"/>
            </w:rPr>
          </w:pPr>
          <w:del w:id="144" w:author="Calil Amaral" w:date="2019-10-28T15:52:00Z">
            <w:r w:rsidRPr="00EE4CE3" w:rsidDel="00EE4CE3">
              <w:rPr>
                <w:rPrChange w:id="145"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rPrChange w:id="146"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47" w:author="Calil Amaral" w:date="2019-10-28T15:52:00Z"/>
              <w:rFonts w:asciiTheme="minorHAnsi" w:eastAsiaTheme="minorEastAsia" w:hAnsiTheme="minorHAnsi" w:cstheme="minorBidi"/>
              <w:noProof/>
              <w:sz w:val="22"/>
              <w:szCs w:val="22"/>
              <w:lang w:val="en-US"/>
            </w:rPr>
          </w:pPr>
          <w:del w:id="148" w:author="Calil Amaral" w:date="2019-10-28T15:52:00Z">
            <w:r w:rsidRPr="00EE4CE3" w:rsidDel="00EE4CE3">
              <w:rPr>
                <w:rPrChange w:id="149"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rPrChange w:id="150"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51" w:author="Calil Amaral" w:date="2019-10-28T15:52:00Z"/>
              <w:rFonts w:asciiTheme="minorHAnsi" w:eastAsiaTheme="minorEastAsia" w:hAnsiTheme="minorHAnsi" w:cstheme="minorBidi"/>
              <w:noProof/>
              <w:sz w:val="22"/>
              <w:szCs w:val="22"/>
              <w:lang w:val="en-US"/>
            </w:rPr>
          </w:pPr>
          <w:del w:id="152" w:author="Calil Amaral" w:date="2019-10-28T15:52:00Z">
            <w:r w:rsidRPr="00EE4CE3" w:rsidDel="00EE4CE3">
              <w:rPr>
                <w:rPrChange w:id="153"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rPrChange w:id="154"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55" w:author="Calil Amaral" w:date="2019-10-28T15:52:00Z"/>
              <w:rFonts w:asciiTheme="minorHAnsi" w:eastAsiaTheme="minorEastAsia" w:hAnsiTheme="minorHAnsi" w:cstheme="minorBidi"/>
              <w:b w:val="0"/>
              <w:sz w:val="22"/>
              <w:szCs w:val="22"/>
              <w:lang w:val="en-US"/>
            </w:rPr>
          </w:pPr>
          <w:del w:id="156" w:author="Calil Amaral" w:date="2019-10-28T15:52:00Z">
            <w:r w:rsidRPr="00EE4CE3" w:rsidDel="00EE4CE3">
              <w:rPr>
                <w:rPrChange w:id="157" w:author="Calil Amaral" w:date="2019-10-28T15:52:00Z">
                  <w:rPr>
                    <w:rStyle w:val="Hyperlink"/>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58" w:author="Calil Amaral" w:date="2019-10-28T15:52:00Z">
                  <w:rPr>
                    <w:rStyle w:val="Hyperlink"/>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59" w:author="Calil Amaral" w:date="2019-10-28T15:52:00Z"/>
              <w:rFonts w:asciiTheme="minorHAnsi" w:eastAsiaTheme="minorEastAsia" w:hAnsiTheme="minorHAnsi" w:cstheme="minorBidi"/>
              <w:noProof/>
              <w:sz w:val="22"/>
              <w:szCs w:val="22"/>
              <w:lang w:val="en-US"/>
            </w:rPr>
          </w:pPr>
          <w:del w:id="160" w:author="Calil Amaral" w:date="2019-10-28T15:52:00Z">
            <w:r w:rsidRPr="00EE4CE3" w:rsidDel="00EE4CE3">
              <w:rPr>
                <w:rPrChange w:id="161"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rPrChange w:id="162"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63" w:author="Calil Amaral" w:date="2019-10-28T15:52:00Z"/>
              <w:rFonts w:asciiTheme="minorHAnsi" w:eastAsiaTheme="minorEastAsia" w:hAnsiTheme="minorHAnsi" w:cstheme="minorBidi"/>
              <w:noProof/>
              <w:sz w:val="22"/>
              <w:szCs w:val="22"/>
              <w:lang w:val="en-US"/>
            </w:rPr>
          </w:pPr>
          <w:del w:id="164" w:author="Calil Amaral" w:date="2019-10-28T15:52:00Z">
            <w:r w:rsidRPr="00EE4CE3" w:rsidDel="00EE4CE3">
              <w:rPr>
                <w:rPrChange w:id="165"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rPrChange w:id="166"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67" w:author="Calil Amaral" w:date="2019-10-28T15:52:00Z"/>
              <w:rFonts w:asciiTheme="minorHAnsi" w:eastAsiaTheme="minorEastAsia" w:hAnsiTheme="minorHAnsi" w:cstheme="minorBidi"/>
              <w:b w:val="0"/>
              <w:sz w:val="22"/>
              <w:szCs w:val="22"/>
              <w:lang w:val="en-US"/>
            </w:rPr>
          </w:pPr>
          <w:del w:id="168" w:author="Calil Amaral" w:date="2019-10-28T15:52:00Z">
            <w:r w:rsidRPr="00EE4CE3" w:rsidDel="00EE4CE3">
              <w:rPr>
                <w:rPrChange w:id="169" w:author="Calil Amaral" w:date="2019-10-28T15:52:00Z">
                  <w:rPr>
                    <w:rStyle w:val="Hyperlink"/>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70" w:author="Calil Amaral" w:date="2019-10-28T15:52:00Z">
                  <w:rPr>
                    <w:rStyle w:val="Hyperlink"/>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71" w:author="Calil Amaral" w:date="2019-10-28T15:52:00Z"/>
              <w:rFonts w:asciiTheme="minorHAnsi" w:eastAsiaTheme="minorEastAsia" w:hAnsiTheme="minorHAnsi" w:cstheme="minorBidi"/>
              <w:b w:val="0"/>
              <w:sz w:val="22"/>
              <w:szCs w:val="22"/>
              <w:lang w:val="en-US"/>
            </w:rPr>
          </w:pPr>
          <w:del w:id="172" w:author="Calil Amaral" w:date="2019-10-28T15:52:00Z">
            <w:r w:rsidRPr="00EE4CE3" w:rsidDel="00EE4CE3">
              <w:rPr>
                <w:rPrChange w:id="173" w:author="Calil Amaral" w:date="2019-10-28T15:52:00Z">
                  <w:rPr>
                    <w:rStyle w:val="Hyperlink"/>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74" w:author="Calil Amaral" w:date="2019-10-28T15:52:00Z">
                  <w:rPr>
                    <w:rStyle w:val="Hyperlink"/>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75" w:name="_Toc23173660"/>
      <w:r>
        <w:rPr>
          <w:lang w:val="en-US"/>
        </w:rPr>
        <w:lastRenderedPageBreak/>
        <w:t>INTRODUCTION</w:t>
      </w:r>
      <w:bookmarkEnd w:id="175"/>
    </w:p>
    <w:p w14:paraId="5F4004F0" w14:textId="416FF12A" w:rsidR="00345C96" w:rsidRDefault="00345C96" w:rsidP="004836DE">
      <w:pPr>
        <w:rPr>
          <w:lang w:val="en-US"/>
        </w:rPr>
      </w:pPr>
      <w:commentRangeStart w:id="176"/>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C86674">
        <w:rPr>
          <w:lang w:val="en-US"/>
        </w:rPr>
        <w:fldChar w:fldCharType="separate"/>
      </w:r>
      <w:r w:rsidR="003450BF" w:rsidRPr="003450BF">
        <w:rPr>
          <w:noProof/>
          <w:lang w:val="en-US"/>
        </w:rPr>
        <w:t>(VOLPATO et al., 2017)</w:t>
      </w:r>
      <w:r w:rsidR="00C86674">
        <w:rPr>
          <w:lang w:val="en-US"/>
        </w:rPr>
        <w:fldChar w:fldCharType="end"/>
      </w:r>
      <w:r w:rsidR="00A31601">
        <w:rPr>
          <w:lang w:val="en-US"/>
        </w:rPr>
        <w:t>.</w:t>
      </w:r>
      <w:commentRangeEnd w:id="176"/>
      <w:r w:rsidR="009632EA">
        <w:rPr>
          <w:rStyle w:val="CommentReference"/>
        </w:rPr>
        <w:commentReference w:id="176"/>
      </w:r>
    </w:p>
    <w:p w14:paraId="676FB3C8" w14:textId="265EA20A" w:rsidR="00590ADA" w:rsidRDefault="00514C02" w:rsidP="004836DE">
      <w:pPr>
        <w:rPr>
          <w:lang w:val="en-US"/>
        </w:rPr>
      </w:pPr>
      <w:commentRangeStart w:id="177"/>
      <w:commentRangeStart w:id="178"/>
      <w:del w:id="179" w:author="Calil Amaral" w:date="2019-11-01T00:31:00Z">
        <w:r w:rsidDel="004A41C9">
          <w:rPr>
            <w:lang w:val="en-US"/>
          </w:rPr>
          <w:delText xml:space="preserve">Another </w:delText>
        </w:r>
      </w:del>
      <w:ins w:id="180" w:author="Calil Amaral" w:date="2019-11-01T00:31:00Z">
        <w:r w:rsidR="004A41C9">
          <w:rPr>
            <w:lang w:val="en-US"/>
          </w:rPr>
          <w:t xml:space="preserve">Other </w:t>
        </w:r>
      </w:ins>
      <w:r>
        <w:rPr>
          <w:lang w:val="en-US"/>
        </w:rPr>
        <w:t>great</w:t>
      </w:r>
      <w:r w:rsidR="00590ADA">
        <w:rPr>
          <w:lang w:val="en-US"/>
        </w:rPr>
        <w:t xml:space="preserve"> </w:t>
      </w:r>
      <w:del w:id="181" w:author="Calil Amaral" w:date="2019-11-01T00:31:00Z">
        <w:r w:rsidR="00590ADA" w:rsidDel="004A41C9">
          <w:rPr>
            <w:lang w:val="en-US"/>
          </w:rPr>
          <w:delText>potential</w:delText>
        </w:r>
      </w:del>
      <w:ins w:id="182" w:author="Calil Amaral" w:date="2019-11-01T00:31:00Z">
        <w:r w:rsidR="004A41C9">
          <w:rPr>
            <w:lang w:val="en-US"/>
          </w:rPr>
          <w:t>potentials</w:t>
        </w:r>
      </w:ins>
      <w:r w:rsidR="00590ADA">
        <w:rPr>
          <w:lang w:val="en-US"/>
        </w:rPr>
        <w:t xml:space="preserve"> of the technology </w:t>
      </w:r>
      <w:del w:id="183" w:author="Calil Amaral" w:date="2019-11-01T00:30:00Z">
        <w:r w:rsidR="00E6735B" w:rsidDel="004A41C9">
          <w:rPr>
            <w:lang w:val="en-US"/>
          </w:rPr>
          <w:delText>is</w:delText>
        </w:r>
        <w:r w:rsidR="00590ADA" w:rsidDel="004A41C9">
          <w:rPr>
            <w:lang w:val="en-US"/>
          </w:rPr>
          <w:delText xml:space="preserve"> </w:delText>
        </w:r>
      </w:del>
      <w:ins w:id="184" w:author="Calil Amaral" w:date="2019-11-01T00:30:00Z">
        <w:r w:rsidR="004A41C9">
          <w:rPr>
            <w:lang w:val="en-US"/>
          </w:rPr>
          <w:t xml:space="preserve">are </w:t>
        </w:r>
      </w:ins>
      <w:r w:rsidR="00590ADA">
        <w:rPr>
          <w:lang w:val="en-US"/>
        </w:rPr>
        <w:t>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ins w:id="185" w:author="Calil Amaral" w:date="2019-11-01T00:30:00Z">
        <w:r w:rsidR="004A41C9">
          <w:rPr>
            <w:lang w:val="en-US"/>
          </w:rPr>
          <w:t xml:space="preserve"> and the possibility to </w:t>
        </w:r>
      </w:ins>
      <w:ins w:id="186" w:author="Calil Amaral" w:date="2019-11-01T00:31:00Z">
        <w:r w:rsidR="004A41C9">
          <w:rPr>
            <w:lang w:val="en-US"/>
          </w:rPr>
          <w:t>repair components</w:t>
        </w:r>
      </w:ins>
      <w:r w:rsidR="00E6735B">
        <w:rPr>
          <w:lang w:val="en-US"/>
        </w:rPr>
        <w:t>.</w:t>
      </w:r>
      <w:r>
        <w:rPr>
          <w:lang w:val="en-US"/>
        </w:rPr>
        <w:t xml:space="preserve"> </w:t>
      </w:r>
      <w:commentRangeEnd w:id="177"/>
      <w:r w:rsidR="00E01CFE">
        <w:rPr>
          <w:rStyle w:val="CommentReference"/>
        </w:rPr>
        <w:commentReference w:id="177"/>
      </w:r>
      <w:del w:id="187" w:author="Calil Amaral" w:date="2019-11-01T00:32:00Z">
        <w:r w:rsidR="00DE2853" w:rsidDel="004A41C9">
          <w:rPr>
            <w:lang w:val="en-US"/>
          </w:rPr>
          <w:delText xml:space="preserve">Such </w:delText>
        </w:r>
      </w:del>
      <w:ins w:id="188" w:author="Calil Amaral" w:date="2019-11-01T00:32:00Z">
        <w:r w:rsidR="004A41C9">
          <w:rPr>
            <w:lang w:val="en-US"/>
          </w:rPr>
          <w:t xml:space="preserve">These </w:t>
        </w:r>
      </w:ins>
      <w:del w:id="189" w:author="Calil Amaral" w:date="2019-11-01T00:31:00Z">
        <w:r w:rsidR="00DE2853" w:rsidDel="004A41C9">
          <w:rPr>
            <w:lang w:val="en-US"/>
          </w:rPr>
          <w:delText>optimizations</w:delText>
        </w:r>
        <w:r w:rsidR="00795883" w:rsidDel="004A41C9">
          <w:rPr>
            <w:lang w:val="en-US"/>
          </w:rPr>
          <w:delText xml:space="preserve"> </w:delText>
        </w:r>
      </w:del>
      <w:ins w:id="190" w:author="Calil Amaral" w:date="2019-11-01T00:31:00Z">
        <w:r w:rsidR="004A41C9">
          <w:rPr>
            <w:lang w:val="en-US"/>
          </w:rPr>
          <w:t>characteristics</w:t>
        </w:r>
      </w:ins>
      <w:ins w:id="191" w:author="Calil Amaral" w:date="2019-11-01T00:32:00Z">
        <w:r w:rsidR="004A41C9">
          <w:rPr>
            <w:lang w:val="en-US"/>
          </w:rPr>
          <w:t xml:space="preserve"> combined </w:t>
        </w:r>
      </w:ins>
      <w:r w:rsidR="00795883">
        <w:rPr>
          <w:lang w:val="en-US"/>
        </w:rPr>
        <w:t>can</w:t>
      </w:r>
      <w:del w:id="192" w:author="Calil Amaral" w:date="2019-11-01T00:33:00Z">
        <w:r w:rsidR="00DE2853" w:rsidDel="004A41C9">
          <w:rPr>
            <w:lang w:val="en-US"/>
          </w:rPr>
          <w:delText xml:space="preserve"> </w:delText>
        </w:r>
      </w:del>
      <w:ins w:id="193" w:author="Calil Amaral" w:date="2019-11-01T00:33:00Z">
        <w:r w:rsidR="004A41C9">
          <w:rPr>
            <w:lang w:val="en-US"/>
          </w:rPr>
          <w:t xml:space="preserve"> </w:t>
        </w:r>
      </w:ins>
      <w:r w:rsidR="00DE2853">
        <w:rPr>
          <w:lang w:val="en-US"/>
        </w:rPr>
        <w:t xml:space="preserve">result in </w:t>
      </w:r>
      <w:r w:rsidR="00414FB3">
        <w:rPr>
          <w:lang w:val="en-US"/>
        </w:rPr>
        <w:t>lower</w:t>
      </w:r>
      <w:r>
        <w:rPr>
          <w:lang w:val="en-US"/>
        </w:rPr>
        <w:t xml:space="preserve"> assembly part count and component weight</w:t>
      </w:r>
      <w:r w:rsidR="00084103">
        <w:rPr>
          <w:lang w:val="en-US"/>
        </w:rPr>
        <w:t>,</w:t>
      </w:r>
      <w:ins w:id="194" w:author="Calil Amaral" w:date="2019-11-01T00:32:00Z">
        <w:r w:rsidR="004A41C9">
          <w:rPr>
            <w:lang w:val="en-US"/>
          </w:rPr>
          <w:t xml:space="preserve"> as well as </w:t>
        </w:r>
      </w:ins>
      <w:ins w:id="195" w:author="Calil Amaral" w:date="2019-11-01T00:33:00Z">
        <w:r w:rsidR="004A41C9">
          <w:rPr>
            <w:lang w:val="en-US"/>
          </w:rPr>
          <w:t>cheaper maintenance,</w:t>
        </w:r>
      </w:ins>
      <w:r w:rsidR="00084103">
        <w:rPr>
          <w:lang w:val="en-US"/>
        </w:rPr>
        <w:t xml:space="preserve"> leading to</w:t>
      </w:r>
      <w:ins w:id="196" w:author="Calil Amaral" w:date="2019-11-01T00:33:00Z">
        <w:r w:rsidR="004A41C9">
          <w:rPr>
            <w:lang w:val="en-US"/>
          </w:rPr>
          <w:t xml:space="preserve"> lifetime cost reduction</w:t>
        </w:r>
      </w:ins>
      <w:ins w:id="197" w:author="Calil Amaral" w:date="2019-11-01T00:34:00Z">
        <w:r w:rsidR="004A41C9">
          <w:rPr>
            <w:lang w:val="en-US"/>
          </w:rPr>
          <w:t>,</w:t>
        </w:r>
      </w:ins>
      <w:r w:rsidR="00084103">
        <w:rPr>
          <w:lang w:val="en-US"/>
        </w:rPr>
        <w:t xml:space="preserve"> more efficient operation and less fuel consumption in systems such as airplanes </w:t>
      </w:r>
      <w:r w:rsidR="0036105F">
        <w:rPr>
          <w:lang w:val="en-US"/>
        </w:rPr>
        <w:fldChar w:fldCharType="begin" w:fldLock="1"/>
      </w:r>
      <w:r w:rsidR="003450BF">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structures","type":"article-journal"},"uris":["http://www.mendeley.com/documents/?uuid=7aaa0884-d50c-3898-a3a0-120c0a1cf116"]}],"mendeley":{"formattedCitation":"(ZHANG; LIU; TO, 2017)","plainTextFormattedCitation":"(ZHANG; LIU; TO, 2017)","previouslyFormattedCitation":"[2]"},"properties":{"noteIndex":0},"schema":"https://github.com/citation-style-language/schema/raw/master/csl-citation.json"}</w:instrText>
      </w:r>
      <w:r w:rsidR="0036105F">
        <w:rPr>
          <w:lang w:val="en-US"/>
        </w:rPr>
        <w:fldChar w:fldCharType="separate"/>
      </w:r>
      <w:r w:rsidR="003450BF" w:rsidRPr="003450BF">
        <w:rPr>
          <w:noProof/>
          <w:lang w:val="en-US"/>
        </w:rPr>
        <w:t>(ZHANG; LIU; TO, 2017)</w:t>
      </w:r>
      <w:r w:rsidR="0036105F">
        <w:rPr>
          <w:lang w:val="en-US"/>
        </w:rPr>
        <w:fldChar w:fldCharType="end"/>
      </w:r>
      <w:r w:rsidR="00C86674">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C86674">
        <w:rPr>
          <w:lang w:val="en-US"/>
        </w:rPr>
        <w:fldChar w:fldCharType="separate"/>
      </w:r>
      <w:r w:rsidR="003450BF" w:rsidRPr="003450BF">
        <w:rPr>
          <w:noProof/>
          <w:lang w:val="en-US"/>
        </w:rPr>
        <w:t>(LIU et al., 2017)</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98" w:author="Calil Amaral" w:date="2019-11-01T02:35:00Z">
        <w:r w:rsidR="001D610F" w:rsidRPr="003C2965">
          <w:rPr>
            <w:lang w:val="en-US"/>
          </w:rPr>
          <w:t xml:space="preserve">Figure </w:t>
        </w:r>
        <w:r w:rsidR="001D610F">
          <w:rPr>
            <w:noProof/>
            <w:lang w:val="en-US"/>
          </w:rPr>
          <w:t>1</w:t>
        </w:r>
      </w:ins>
      <w:del w:id="199"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commentRangeEnd w:id="178"/>
      <w:r w:rsidR="009632EA">
        <w:rPr>
          <w:rStyle w:val="CommentReference"/>
        </w:rPr>
        <w:commentReference w:id="178"/>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24586C82" w:rsidR="003C2965" w:rsidRPr="003C2965" w:rsidRDefault="003C2965">
      <w:pPr>
        <w:pStyle w:val="Caption"/>
        <w:rPr>
          <w:lang w:val="en-US"/>
        </w:rPr>
      </w:pPr>
      <w:bookmarkStart w:id="200"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1D610F">
        <w:rPr>
          <w:noProof/>
          <w:lang w:val="en-US"/>
        </w:rPr>
        <w:t>1</w:t>
      </w:r>
      <w:r>
        <w:fldChar w:fldCharType="end"/>
      </w:r>
      <w:bookmarkEnd w:id="200"/>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FB5CB5">
        <w:rPr>
          <w:lang w:val="en-US"/>
        </w:rPr>
        <w:fldChar w:fldCharType="separate"/>
      </w:r>
      <w:r w:rsidR="003450BF" w:rsidRPr="003450BF">
        <w:rPr>
          <w:i w:val="0"/>
          <w:noProof/>
          <w:lang w:val="en-US"/>
        </w:rPr>
        <w:t>(LIU et al., 2017)</w:t>
      </w:r>
      <w:r w:rsidR="00FB5CB5">
        <w:rPr>
          <w:lang w:val="en-US"/>
        </w:rPr>
        <w:fldChar w:fldCharType="end"/>
      </w:r>
      <w:r w:rsidR="00FB5CB5">
        <w:rPr>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FB5CB5">
        <w:rPr>
          <w:lang w:val="en-US"/>
        </w:rPr>
        <w:fldChar w:fldCharType="separate"/>
      </w:r>
      <w:r w:rsidR="003450BF" w:rsidRPr="003450BF">
        <w:rPr>
          <w:i w:val="0"/>
          <w:noProof/>
          <w:lang w:val="en-US"/>
        </w:rPr>
        <w:t>(HERZOG et al., 2016)</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1D1A75">
        <w:rPr>
          <w:lang w:val="en-US"/>
        </w:rPr>
        <w:fldChar w:fldCharType="separate"/>
      </w:r>
      <w:r w:rsidR="003450BF" w:rsidRPr="003450BF">
        <w:rPr>
          <w:i w:val="0"/>
          <w:noProof/>
          <w:lang w:val="en-US"/>
        </w:rPr>
        <w:t>(LIU et al., 2017)</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330282">
        <w:rPr>
          <w:lang w:val="en-US"/>
        </w:rPr>
        <w:fldChar w:fldCharType="separate"/>
      </w:r>
      <w:r w:rsidR="003450BF" w:rsidRPr="003450BF">
        <w:rPr>
          <w:i w:val="0"/>
          <w:noProof/>
          <w:lang w:val="en-US"/>
        </w:rPr>
        <w:t>(SABOORI et al., 2019)</w:t>
      </w:r>
      <w:r w:rsidR="00330282">
        <w:rPr>
          <w:lang w:val="en-US"/>
        </w:rPr>
        <w:fldChar w:fldCharType="end"/>
      </w:r>
      <w:r w:rsidR="003E7569">
        <w:rPr>
          <w:lang w:val="en-US"/>
        </w:rPr>
        <w:t xml:space="preserve">. </w:t>
      </w:r>
    </w:p>
    <w:p w14:paraId="5468AC6F" w14:textId="02236F5F" w:rsidR="00B85B19" w:rsidRDefault="007F02CA" w:rsidP="004836DE">
      <w:pPr>
        <w:rPr>
          <w:lang w:val="en-US"/>
        </w:rPr>
      </w:pPr>
      <w:commentRangeStart w:id="201"/>
      <w:r w:rsidRPr="007F02CA">
        <w:rPr>
          <w:lang w:val="en-US"/>
        </w:rPr>
        <w:t>Despite the promising features</w:t>
      </w:r>
      <w:ins w:id="202"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556047">
        <w:rPr>
          <w:lang w:val="en-US"/>
        </w:rPr>
        <w:fldChar w:fldCharType="separate"/>
      </w:r>
      <w:r w:rsidR="003450BF" w:rsidRPr="003450BF">
        <w:rPr>
          <w:noProof/>
          <w:lang w:val="en-US"/>
        </w:rPr>
        <w:t>(VOLPATO et al., 2017)</w:t>
      </w:r>
      <w:r w:rsidR="00556047">
        <w:rPr>
          <w:lang w:val="en-US"/>
        </w:rPr>
        <w:fldChar w:fldCharType="end"/>
      </w:r>
      <w:r w:rsidR="00B85B19" w:rsidRPr="00B85B19">
        <w:rPr>
          <w:lang w:val="en-US"/>
        </w:rPr>
        <w:t xml:space="preserve">. </w:t>
      </w:r>
      <w:commentRangeEnd w:id="201"/>
      <w:r w:rsidR="009632EA">
        <w:rPr>
          <w:rStyle w:val="CommentReference"/>
        </w:rPr>
        <w:commentReference w:id="201"/>
      </w:r>
    </w:p>
    <w:p w14:paraId="22500D37" w14:textId="7309EC34" w:rsidR="00AE30A8" w:rsidRDefault="00AE30A8" w:rsidP="004836DE">
      <w:pPr>
        <w:rPr>
          <w:lang w:val="en-US"/>
        </w:rPr>
      </w:pPr>
      <w:r>
        <w:rPr>
          <w:lang w:val="en-US"/>
        </w:rPr>
        <w:lastRenderedPageBreak/>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to </w:t>
      </w:r>
      <w:commentRangeStart w:id="203"/>
      <w:r w:rsidRPr="00AE30A8">
        <w:rPr>
          <w:lang w:val="en-US"/>
        </w:rPr>
        <w:t xml:space="preserve">PBF technology </w:t>
      </w:r>
      <w:commentRangeEnd w:id="203"/>
      <w:r w:rsidR="00E3530A">
        <w:rPr>
          <w:rStyle w:val="CommentReference"/>
        </w:rPr>
        <w:commentReference w:id="203"/>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22383E">
        <w:rPr>
          <w:lang w:val="en-US"/>
        </w:rPr>
        <w:fldChar w:fldCharType="separate"/>
      </w:r>
      <w:r w:rsidR="003450BF" w:rsidRPr="003450BF">
        <w:rPr>
          <w:noProof/>
          <w:lang w:val="en-US"/>
        </w:rPr>
        <w:t>(VOLPATO et al., 2017)</w:t>
      </w:r>
      <w:r w:rsidR="0022383E">
        <w:rPr>
          <w:lang w:val="en-US"/>
        </w:rPr>
        <w:fldChar w:fldCharType="end"/>
      </w:r>
      <w:r w:rsidR="0022383E">
        <w:rPr>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22383E">
        <w:rPr>
          <w:lang w:val="en-US"/>
        </w:rPr>
        <w:fldChar w:fldCharType="separate"/>
      </w:r>
      <w:r w:rsidR="003450BF" w:rsidRPr="003450BF">
        <w:rPr>
          <w:noProof/>
          <w:lang w:val="en-US"/>
        </w:rPr>
        <w:t>(DEBROY et al., 2017)</w:t>
      </w:r>
      <w:r w:rsidR="0022383E">
        <w:rPr>
          <w:lang w:val="en-US"/>
        </w:rPr>
        <w:fldChar w:fldCharType="end"/>
      </w:r>
      <w:r w:rsidRPr="00AE30A8">
        <w:rPr>
          <w:lang w:val="en-US"/>
        </w:rPr>
        <w:t>.</w:t>
      </w:r>
      <w:ins w:id="204" w:author="Calil Amaral" w:date="2019-11-01T00:25:00Z">
        <w:r w:rsidR="004A41C9">
          <w:rPr>
            <w:lang w:val="en-US"/>
          </w:rPr>
          <w:t xml:space="preserve"> On the other hand PBF technology offer </w:t>
        </w:r>
      </w:ins>
      <w:ins w:id="205" w:author="Calil Amaral" w:date="2019-11-01T00:34:00Z">
        <w:r w:rsidR="001A7DE1">
          <w:rPr>
            <w:lang w:val="en-US"/>
          </w:rPr>
          <w:t xml:space="preserve">much </w:t>
        </w:r>
      </w:ins>
      <w:ins w:id="206" w:author="Calil Amaral" w:date="2019-11-01T00:25:00Z">
        <w:r w:rsidR="004A41C9">
          <w:rPr>
            <w:lang w:val="en-US"/>
          </w:rPr>
          <w:t xml:space="preserve">better </w:t>
        </w:r>
      </w:ins>
      <w:ins w:id="207" w:author="Calil Amaral" w:date="2019-11-01T00:26:00Z">
        <w:r w:rsidR="004A41C9">
          <w:rPr>
            <w:lang w:val="en-US"/>
          </w:rPr>
          <w:t>geometry</w:t>
        </w:r>
      </w:ins>
      <w:ins w:id="208" w:author="Calil Amaral" w:date="2019-11-01T00:25:00Z">
        <w:r w:rsidR="004A41C9">
          <w:rPr>
            <w:lang w:val="en-US"/>
          </w:rPr>
          <w:t xml:space="preserve"> resolution</w:t>
        </w:r>
      </w:ins>
      <w:ins w:id="209" w:author="Calil Amaral" w:date="2019-11-01T00:35:00Z">
        <w:r w:rsidR="000A4F56">
          <w:rPr>
            <w:lang w:val="en-US"/>
          </w:rPr>
          <w:t>, design freedom</w:t>
        </w:r>
      </w:ins>
      <w:ins w:id="210" w:author="Calil Amaral" w:date="2019-11-01T00:26:00Z">
        <w:r w:rsidR="004A41C9">
          <w:rPr>
            <w:lang w:val="en-US"/>
          </w:rPr>
          <w:t xml:space="preserve"> and enhanced mechanical properties</w:t>
        </w:r>
      </w:ins>
      <w:ins w:id="211" w:author="Calil Amaral" w:date="2019-11-01T00:35:00Z">
        <w:r w:rsidR="000A4F56">
          <w:rPr>
            <w:lang w:val="en-US"/>
          </w:rPr>
          <w:t>,</w:t>
        </w:r>
      </w:ins>
      <w:ins w:id="212" w:author="Calil Amaral" w:date="2019-11-01T00:34:00Z">
        <w:r w:rsidR="001A7DE1">
          <w:rPr>
            <w:lang w:val="en-US"/>
          </w:rPr>
          <w:t xml:space="preserve"> </w:t>
        </w:r>
      </w:ins>
      <w:ins w:id="213" w:author="Calil Amaral" w:date="2019-11-01T00:26:00Z">
        <w:r w:rsidR="004A41C9">
          <w:rPr>
            <w:lang w:val="en-US"/>
          </w:rPr>
          <w:t xml:space="preserve">being </w:t>
        </w:r>
      </w:ins>
      <w:ins w:id="214" w:author="Calil Amaral" w:date="2019-11-01T00:36:00Z">
        <w:r w:rsidR="006A3260">
          <w:rPr>
            <w:lang w:val="en-US"/>
          </w:rPr>
          <w:t>one of the</w:t>
        </w:r>
      </w:ins>
      <w:ins w:id="215" w:author="Calil Amaral" w:date="2019-11-01T00:27:00Z">
        <w:r w:rsidR="004A41C9">
          <w:rPr>
            <w:lang w:val="en-US"/>
          </w:rPr>
          <w:t xml:space="preserve"> most widespread metal manufacturing process</w:t>
        </w:r>
      </w:ins>
      <w:ins w:id="216" w:author="Calil Amaral" w:date="2019-11-01T00:36:00Z">
        <w:r w:rsidR="006A3260">
          <w:rPr>
            <w:lang w:val="en-US"/>
          </w:rPr>
          <w:t>es</w:t>
        </w:r>
      </w:ins>
      <w:ins w:id="217" w:author="Calil Amaral" w:date="2019-11-01T00:27:00Z">
        <w:r w:rsidR="004A41C9">
          <w:rPr>
            <w:lang w:val="en-US"/>
          </w:rPr>
          <w:t xml:space="preserve"> </w:t>
        </w:r>
        <w:r w:rsidR="004A41C9">
          <w:rPr>
            <w:lang w:val="en-US"/>
          </w:rPr>
          <w:fldChar w:fldCharType="begin" w:fldLock="1"/>
        </w:r>
      </w:ins>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ins w:id="218" w:author="Calil Amaral" w:date="2019-11-01T00:27:00Z">
        <w:r w:rsidR="004A41C9">
          <w:rPr>
            <w:lang w:val="en-US"/>
          </w:rPr>
          <w:fldChar w:fldCharType="separate"/>
        </w:r>
      </w:ins>
      <w:r w:rsidR="003450BF" w:rsidRPr="003450BF">
        <w:rPr>
          <w:noProof/>
          <w:lang w:val="en-US"/>
        </w:rPr>
        <w:t>(LEWANDOWSKI; SEIFI, 2016)</w:t>
      </w:r>
      <w:ins w:id="219" w:author="Calil Amaral" w:date="2019-11-01T00:27:00Z">
        <w:r w:rsidR="004A41C9">
          <w:rPr>
            <w:lang w:val="en-US"/>
          </w:rPr>
          <w:fldChar w:fldCharType="end"/>
        </w:r>
      </w:ins>
      <w:ins w:id="220" w:author="Calil Amaral" w:date="2019-11-01T00:29:00Z">
        <w:r w:rsidR="004A41C9">
          <w:rPr>
            <w:lang w:val="en-US"/>
          </w:rPr>
          <w:fldChar w:fldCharType="begin" w:fldLock="1"/>
        </w:r>
      </w:ins>
      <w:r w:rsidR="003450BF">
        <w:rPr>
          <w:lang w:val="en-US"/>
        </w:rPr>
        <w:instrText>ADDIN CSL_CITATION {"citationItems":[{"id":"ITEM-1","itemData":{"DOI":"10.1007/s11665-014-0958-z","abstract":"This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 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potential.","author":[{"dropping-particle":"","family":"Frazier","given":"William E.","non-dropping-particle":"","parse-names":false,"suffix":""}],"container-title":"Journal of Materials Engineering and Performance","id":"ITEM-1","issued":{"date-parts":[["2014"]]},"title":"Metal additive manufacturing: A review","type":"article-journal"},"uris":["http://www.mendeley.com/documents/?uuid=128485ed-e26f-338d-b88d-6b6f7e503de3"]}],"mendeley":{"formattedCitation":"(FRAZIER, 2014)","plainTextFormattedCitation":"(FRAZIER, 2014)","previouslyFormattedCitation":"[8]"},"properties":{"noteIndex":0},"schema":"https://github.com/citation-style-language/schema/raw/master/csl-citation.json"}</w:instrText>
      </w:r>
      <w:r w:rsidR="004A41C9">
        <w:rPr>
          <w:lang w:val="en-US"/>
        </w:rPr>
        <w:fldChar w:fldCharType="separate"/>
      </w:r>
      <w:r w:rsidR="003450BF" w:rsidRPr="003450BF">
        <w:rPr>
          <w:noProof/>
          <w:lang w:val="en-US"/>
        </w:rPr>
        <w:t>(FRAZIER, 2014)</w:t>
      </w:r>
      <w:ins w:id="221" w:author="Calil Amaral" w:date="2019-11-01T00:29:00Z">
        <w:r w:rsidR="004A41C9">
          <w:rPr>
            <w:lang w:val="en-US"/>
          </w:rPr>
          <w:fldChar w:fldCharType="end"/>
        </w:r>
      </w:ins>
      <w:ins w:id="222" w:author="Calil Amaral" w:date="2019-11-01T00:27:00Z">
        <w:r w:rsidR="004A41C9">
          <w:rPr>
            <w:lang w:val="en-US"/>
          </w:rPr>
          <w:t>.</w:t>
        </w:r>
      </w:ins>
    </w:p>
    <w:p w14:paraId="398B94C7" w14:textId="29C2E53E"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044C4F">
        <w:rPr>
          <w:lang w:val="en-US"/>
        </w:rPr>
        <w:fldChar w:fldCharType="separate"/>
      </w:r>
      <w:r w:rsidR="003450BF" w:rsidRPr="003450BF">
        <w:rPr>
          <w:noProof/>
          <w:lang w:val="en-US"/>
        </w:rPr>
        <w:t>(BOURELL; LEU; ROSEN, 2009)</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3450BF">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sidR="00AD6A39">
        <w:rPr>
          <w:lang w:val="en-US"/>
        </w:rPr>
        <w:fldChar w:fldCharType="separate"/>
      </w:r>
      <w:r w:rsidR="003450BF" w:rsidRPr="003450BF">
        <w:rPr>
          <w:noProof/>
          <w:lang w:val="en-US"/>
        </w:rPr>
        <w:t>(ASHBY, 2011)</w:t>
      </w:r>
      <w:r w:rsidR="00AD6A39">
        <w:rPr>
          <w:lang w:val="en-US"/>
        </w:rPr>
        <w:fldChar w:fldCharType="end"/>
      </w:r>
      <w:r w:rsidR="00042CB4" w:rsidRPr="00AB0DEC">
        <w:rPr>
          <w:lang w:val="en-US"/>
        </w:rPr>
        <w:t>.</w:t>
      </w:r>
    </w:p>
    <w:p w14:paraId="0C076CD7" w14:textId="3340591C" w:rsidR="00556047" w:rsidRDefault="00042CB4" w:rsidP="004836DE">
      <w:pPr>
        <w:rPr>
          <w:lang w:val="en-US"/>
        </w:rPr>
      </w:pPr>
      <w:commentRangeStart w:id="223"/>
      <w:del w:id="224" w:author="Milton Pereira" w:date="2019-10-21T16:43:00Z">
        <w:r w:rsidRPr="00AB0DEC" w:rsidDel="00E3530A">
          <w:rPr>
            <w:lang w:val="en-US"/>
          </w:rPr>
          <w:delText xml:space="preserve"> </w:delText>
        </w:r>
      </w:del>
      <w:r>
        <w:rPr>
          <w:lang w:val="en-US"/>
        </w:rPr>
        <w:t xml:space="preserve">In this context, the mechanical properties resulting from the </w:t>
      </w:r>
      <w:del w:id="225" w:author="Milton Pereira" w:date="2019-10-21T16:43:00Z">
        <w:r w:rsidDel="00E3530A">
          <w:rPr>
            <w:lang w:val="en-US"/>
          </w:rPr>
          <w:delText>process,</w:delText>
        </w:r>
      </w:del>
      <w:ins w:id="226"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227" w:author="Calil Amaral" w:date="2019-11-01T02:35:00Z">
        <w:r w:rsidR="001D610F" w:rsidRPr="009C3C03">
          <w:rPr>
            <w:lang w:val="en-US"/>
          </w:rPr>
          <w:t xml:space="preserve">Figure </w:t>
        </w:r>
        <w:r w:rsidR="001D610F">
          <w:rPr>
            <w:noProof/>
            <w:lang w:val="en-US"/>
          </w:rPr>
          <w:t>2</w:t>
        </w:r>
      </w:ins>
      <w:del w:id="228"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commentRangeEnd w:id="223"/>
      <w:r w:rsidR="00DC1FBF">
        <w:rPr>
          <w:rStyle w:val="CommentReference"/>
        </w:rPr>
        <w:commentReference w:id="223"/>
      </w:r>
    </w:p>
    <w:p w14:paraId="6653F3C7" w14:textId="77777777" w:rsidR="00556047" w:rsidRPr="00D45508" w:rsidRDefault="00556047" w:rsidP="00556047">
      <w:pPr>
        <w:keepNext/>
        <w:ind w:firstLine="0"/>
        <w:jc w:val="center"/>
        <w:rPr>
          <w:lang w:val="en-US"/>
        </w:rPr>
      </w:pPr>
      <w:commentRangeStart w:id="229"/>
      <w:r>
        <w:rPr>
          <w:noProof/>
          <w:lang w:eastAsia="pt-BR"/>
        </w:rPr>
        <w:drawing>
          <wp:inline distT="0" distB="0" distL="0" distR="0" wp14:anchorId="6F6DE562" wp14:editId="497F9495">
            <wp:extent cx="5595333" cy="2286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8604" cy="2328192"/>
                    </a:xfrm>
                    <a:prstGeom prst="rect">
                      <a:avLst/>
                    </a:prstGeom>
                  </pic:spPr>
                </pic:pic>
              </a:graphicData>
            </a:graphic>
          </wp:inline>
        </w:drawing>
      </w:r>
      <w:commentRangeEnd w:id="229"/>
      <w:r w:rsidR="007C59A0">
        <w:rPr>
          <w:rStyle w:val="CommentReference"/>
        </w:rPr>
        <w:commentReference w:id="229"/>
      </w:r>
    </w:p>
    <w:p w14:paraId="3DBBF9E0" w14:textId="7313010E" w:rsidR="00556047" w:rsidRPr="009C3C03" w:rsidRDefault="00556047" w:rsidP="00164600">
      <w:pPr>
        <w:pStyle w:val="Caption"/>
        <w:jc w:val="left"/>
        <w:rPr>
          <w:lang w:val="en-US"/>
        </w:rPr>
      </w:pPr>
      <w:bookmarkStart w:id="230"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1D610F">
        <w:rPr>
          <w:noProof/>
          <w:lang w:val="en-US"/>
        </w:rPr>
        <w:t>2</w:t>
      </w:r>
      <w:r>
        <w:fldChar w:fldCharType="end"/>
      </w:r>
      <w:bookmarkEnd w:id="230"/>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3450BF">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Pr>
          <w:rStyle w:val="FootnoteReference"/>
          <w:lang w:val="en-US"/>
        </w:rPr>
        <w:fldChar w:fldCharType="separate"/>
      </w:r>
      <w:r w:rsidR="003450BF" w:rsidRPr="003450BF">
        <w:rPr>
          <w:i w:val="0"/>
          <w:noProof/>
          <w:lang w:val="en-US"/>
        </w:rPr>
        <w:t>(ASHBY, 2011)</w:t>
      </w:r>
      <w:r>
        <w:rPr>
          <w:rStyle w:val="FootnoteReference"/>
          <w:lang w:val="en-US"/>
        </w:rPr>
        <w:fldChar w:fldCharType="end"/>
      </w:r>
      <w:r w:rsidRPr="009C3C03">
        <w:rPr>
          <w:lang w:val="en-US"/>
        </w:rPr>
        <w:t>.</w:t>
      </w:r>
    </w:p>
    <w:p w14:paraId="6098EF71" w14:textId="3E73F5DD" w:rsidR="00AB0DEC" w:rsidDel="00E54E8F" w:rsidRDefault="00AB0DEC" w:rsidP="004836DE">
      <w:pPr>
        <w:rPr>
          <w:del w:id="231" w:author="Calil Amaral" w:date="2019-11-01T02:08:00Z"/>
          <w:lang w:val="en-US"/>
        </w:rPr>
      </w:pPr>
      <w:r w:rsidRPr="00AB0DEC">
        <w:rPr>
          <w:lang w:val="en-US"/>
        </w:rPr>
        <w:lastRenderedPageBreak/>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3450BF">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impact","type":"article-journal","volume":"1"},"uris":["http://www.mendeley.com/documents/?uuid=22f89873-efa6-4e73-9fca-5e92565ee5bb"]}],"mendeley":{"formattedCitation":"(BOURELL; ROSEN; LEU, 2014)","plainTextFormattedCitation":"(BOURELL; ROSEN; LEU, 2014)","previouslyFormattedCitation":"[11]"},"properties":{"noteIndex":0},"schema":"https://github.com/citation-style-language/schema/raw/master/csl-citation.json"}</w:instrText>
      </w:r>
      <w:r w:rsidR="00795883">
        <w:rPr>
          <w:lang w:val="en-US"/>
        </w:rPr>
        <w:fldChar w:fldCharType="separate"/>
      </w:r>
      <w:r w:rsidR="003450BF" w:rsidRPr="003450BF">
        <w:rPr>
          <w:noProof/>
          <w:lang w:val="en-US"/>
        </w:rPr>
        <w:t>(BOURELL; ROSEN; LEU, 2014)</w:t>
      </w:r>
      <w:r w:rsidR="00795883">
        <w:rPr>
          <w:lang w:val="en-US"/>
        </w:rPr>
        <w:fldChar w:fldCharType="end"/>
      </w:r>
      <w:r w:rsidR="00795883">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795883">
        <w:rPr>
          <w:lang w:val="en-US"/>
        </w:rPr>
        <w:fldChar w:fldCharType="separate"/>
      </w:r>
      <w:r w:rsidR="003450BF" w:rsidRPr="003450BF">
        <w:rPr>
          <w:noProof/>
          <w:lang w:val="en-US"/>
        </w:rPr>
        <w:t>(BOURELL; LEU; ROSEN, 2009)</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232" w:author="Milton Pereira" w:date="2019-10-21T16:54:00Z"/>
          <w:lang w:val="en-US"/>
        </w:rPr>
      </w:pPr>
      <w:bookmarkStart w:id="233" w:name="_Toc23170383"/>
      <w:bookmarkStart w:id="234" w:name="_Toc23173661"/>
      <w:bookmarkEnd w:id="233"/>
      <w:bookmarkEnd w:id="234"/>
    </w:p>
    <w:p w14:paraId="316A9B83" w14:textId="545C719C" w:rsidR="00AF430A" w:rsidRPr="00A006BD" w:rsidRDefault="006302B6" w:rsidP="00060ABB">
      <w:pPr>
        <w:pStyle w:val="Heading2"/>
        <w:rPr>
          <w:lang w:val="en-US"/>
        </w:rPr>
      </w:pPr>
      <w:commentRangeStart w:id="235"/>
      <w:del w:id="236" w:author="Calil Amaral" w:date="2019-10-28T14:48:00Z">
        <w:r w:rsidDel="002C33CA">
          <w:rPr>
            <w:lang w:val="en-US"/>
          </w:rPr>
          <w:delText>GOALS</w:delText>
        </w:r>
        <w:commentRangeEnd w:id="235"/>
        <w:r w:rsidR="00E3530A" w:rsidDel="002C33CA">
          <w:rPr>
            <w:rStyle w:val="CommentReference"/>
            <w:b w:val="0"/>
          </w:rPr>
          <w:commentReference w:id="235"/>
        </w:r>
      </w:del>
      <w:bookmarkStart w:id="237" w:name="_Toc23173662"/>
      <w:ins w:id="238" w:author="Calil Amaral" w:date="2019-10-28T14:48:00Z">
        <w:r w:rsidR="002C33CA">
          <w:rPr>
            <w:lang w:val="en-US"/>
          </w:rPr>
          <w:t>OBJECTIVES</w:t>
        </w:r>
      </w:ins>
      <w:bookmarkEnd w:id="237"/>
    </w:p>
    <w:p w14:paraId="6AF9018B" w14:textId="6B8690AB" w:rsidR="00AF27A4" w:rsidRPr="00A006BD" w:rsidRDefault="0004547D" w:rsidP="00060ABB">
      <w:pPr>
        <w:pStyle w:val="Heading3"/>
        <w:rPr>
          <w:lang w:val="en-US"/>
        </w:rPr>
      </w:pPr>
      <w:r w:rsidRPr="00A006BD">
        <w:rPr>
          <w:lang w:val="en-US"/>
        </w:rPr>
        <w:t xml:space="preserve">   </w:t>
      </w:r>
      <w:bookmarkStart w:id="239" w:name="_Toc23173663"/>
      <w:r w:rsidR="004257E0">
        <w:rPr>
          <w:lang w:val="en-US"/>
        </w:rPr>
        <w:t xml:space="preserve">General </w:t>
      </w:r>
      <w:del w:id="240" w:author="Calil Amaral" w:date="2019-10-28T14:48:00Z">
        <w:r w:rsidR="004257E0" w:rsidDel="002C33CA">
          <w:rPr>
            <w:lang w:val="en-US"/>
          </w:rPr>
          <w:delText>goals</w:delText>
        </w:r>
      </w:del>
      <w:ins w:id="241" w:author="Calil Amaral" w:date="2019-10-28T14:48:00Z">
        <w:r w:rsidR="002C33CA">
          <w:rPr>
            <w:lang w:val="en-US"/>
          </w:rPr>
          <w:t>objectives</w:t>
        </w:r>
      </w:ins>
      <w:bookmarkEnd w:id="239"/>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242" w:name="_Toc23173664"/>
      <w:r w:rsidR="006302B6">
        <w:rPr>
          <w:lang w:val="en-US"/>
        </w:rPr>
        <w:t xml:space="preserve">Specific </w:t>
      </w:r>
      <w:del w:id="243" w:author="Calil Amaral" w:date="2019-10-28T14:48:00Z">
        <w:r w:rsidR="006302B6" w:rsidDel="002C33CA">
          <w:rPr>
            <w:lang w:val="en-US"/>
          </w:rPr>
          <w:delText>goals</w:delText>
        </w:r>
      </w:del>
      <w:ins w:id="244" w:author="Calil Amaral" w:date="2019-10-28T14:48:00Z">
        <w:r w:rsidR="002C33CA">
          <w:rPr>
            <w:lang w:val="en-US"/>
          </w:rPr>
          <w:t>objectives</w:t>
        </w:r>
      </w:ins>
      <w:bookmarkEnd w:id="242"/>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245"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246" w:author="Calil Amaral" w:date="2019-10-28T14:49:00Z"/>
          <w:lang w:val="en-US"/>
        </w:rPr>
      </w:pPr>
      <w:commentRangeStart w:id="247"/>
      <w:r w:rsidRPr="00F549DF">
        <w:rPr>
          <w:lang w:val="en-US"/>
        </w:rPr>
        <w:lastRenderedPageBreak/>
        <w:t xml:space="preserve">Report </w:t>
      </w:r>
      <w:commentRangeEnd w:id="247"/>
      <w:r w:rsidR="00E3530A">
        <w:rPr>
          <w:rStyle w:val="CommentReference"/>
        </w:rPr>
        <w:commentReference w:id="247"/>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248" w:author="Calil Amaral" w:date="2019-10-28T14:49:00Z">
        <w:r>
          <w:rPr>
            <w:lang w:val="en-US"/>
          </w:rPr>
          <w:t xml:space="preserve">Compare </w:t>
        </w:r>
      </w:ins>
      <w:ins w:id="249" w:author="Calil Amaral" w:date="2019-10-28T14:50:00Z">
        <w:r>
          <w:rPr>
            <w:lang w:val="en-US"/>
          </w:rPr>
          <w:t>properties with those manufactured by a stablished process;</w:t>
        </w:r>
      </w:ins>
    </w:p>
    <w:p w14:paraId="7DFC20A1" w14:textId="52025DF2" w:rsidR="006C602C" w:rsidRDefault="006C602C">
      <w:pPr>
        <w:spacing w:line="259" w:lineRule="auto"/>
        <w:ind w:firstLine="0"/>
        <w:jc w:val="left"/>
        <w:rPr>
          <w:lang w:val="en-US"/>
        </w:rPr>
      </w:pPr>
      <w:del w:id="250" w:author="Calil Amaral" w:date="2019-11-01T02:01:00Z">
        <w:r w:rsidDel="00E54E8F">
          <w:rPr>
            <w:lang w:val="en-US"/>
          </w:rPr>
          <w:br w:type="page"/>
        </w:r>
      </w:del>
    </w:p>
    <w:p w14:paraId="42B53831" w14:textId="024144AD" w:rsidR="00503F2A" w:rsidRPr="00A006BD" w:rsidRDefault="00700643" w:rsidP="00060ABB">
      <w:pPr>
        <w:pStyle w:val="Heading1"/>
        <w:rPr>
          <w:lang w:val="en-US"/>
        </w:rPr>
      </w:pPr>
      <w:bookmarkStart w:id="251" w:name="_Toc23173665"/>
      <w:r>
        <w:rPr>
          <w:lang w:val="en-US"/>
        </w:rPr>
        <w:t>LIRETATURE</w:t>
      </w:r>
      <w:r w:rsidR="00DE6CC0">
        <w:rPr>
          <w:lang w:val="en-US"/>
        </w:rPr>
        <w:t xml:space="preserve"> REVIEW</w:t>
      </w:r>
      <w:bookmarkEnd w:id="251"/>
    </w:p>
    <w:p w14:paraId="60D5A79B" w14:textId="1AF1A899" w:rsidR="00866A60" w:rsidRPr="00A006BD" w:rsidRDefault="00844231" w:rsidP="00060ABB">
      <w:pPr>
        <w:pStyle w:val="Heading2"/>
        <w:rPr>
          <w:lang w:val="en-US"/>
        </w:rPr>
      </w:pPr>
      <w:bookmarkStart w:id="252" w:name="_Toc23173666"/>
      <w:r w:rsidRPr="00A006BD">
        <w:rPr>
          <w:lang w:val="en-US"/>
        </w:rPr>
        <w:t>ADDITIVE MANUFACTURING</w:t>
      </w:r>
      <w:bookmarkEnd w:id="252"/>
      <w:r w:rsidR="00357F0E" w:rsidRPr="00A006BD">
        <w:rPr>
          <w:lang w:val="en-US"/>
        </w:rPr>
        <w:t xml:space="preserve"> </w:t>
      </w:r>
    </w:p>
    <w:p w14:paraId="74E5A9F0" w14:textId="56431761" w:rsidR="005D7FA2" w:rsidRDefault="00452B19" w:rsidP="004A3DE4">
      <w:pPr>
        <w:rPr>
          <w:ins w:id="253" w:author="Calil Amaral" w:date="2019-11-01T02:01:00Z"/>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450BF">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(ISO; ASTM, 2019)</w:t>
      </w:r>
      <w:r w:rsidR="007F43BA">
        <w:rPr>
          <w:rStyle w:val="FootnoteReference"/>
          <w:lang w:val="en-US"/>
        </w:rPr>
        <w:fldChar w:fldCharType="end"/>
      </w:r>
      <w:r w:rsidRPr="00A006BD">
        <w:rPr>
          <w:lang w:val="en-US"/>
        </w:rPr>
        <w:t>.</w:t>
      </w:r>
    </w:p>
    <w:p w14:paraId="73ACD0C9" w14:textId="3F47C118" w:rsidR="00E54E8F" w:rsidRPr="00A006BD" w:rsidRDefault="00E54E8F" w:rsidP="00E54E8F">
      <w:pPr>
        <w:rPr>
          <w:moveTo w:id="254" w:author="Calil Amaral" w:date="2019-11-01T02:01:00Z"/>
          <w:lang w:val="en-US"/>
        </w:rPr>
      </w:pPr>
      <w:moveToRangeStart w:id="255" w:author="Calil Amaral" w:date="2019-11-01T02:01:00Z" w:name="move23466129"/>
      <w:moveTo w:id="256" w:author="Calil Amaral" w:date="2019-11-01T02:01:00Z">
        <w:r w:rsidRPr="00A006BD">
          <w:rPr>
            <w:lang w:val="en-US"/>
          </w:rPr>
          <w:t xml:space="preserve">The idea was first documented in 1892 when </w:t>
        </w:r>
        <w:proofErr w:type="spellStart"/>
        <w:r w:rsidRPr="00A006BD">
          <w:rPr>
            <w:lang w:val="en-US"/>
          </w:rPr>
          <w:t>Blanther</w:t>
        </w:r>
        <w:proofErr w:type="spellEnd"/>
        <w:r w:rsidRPr="00A006BD">
          <w:rPr>
            <w:lang w:val="en-US"/>
          </w:rPr>
          <w:t xml:space="preserve"> applied the technique for building molds for topographic maps in three dimensions, but now it has developed into a highly digital manufacturing process, usually following the steps illustrated in </w:t>
        </w:r>
        <w:r w:rsidRPr="00A006BD">
          <w:rPr>
            <w:lang w:val="en-US"/>
          </w:rPr>
          <w:fldChar w:fldCharType="begin"/>
        </w:r>
        <w:r w:rsidRPr="00A006BD">
          <w:rPr>
            <w:lang w:val="en-US"/>
          </w:rPr>
          <w:instrText xml:space="preserve"> REF _Ref20152192 \h </w:instrText>
        </w:r>
      </w:moveTo>
      <w:r w:rsidRPr="00A006BD">
        <w:rPr>
          <w:lang w:val="en-US"/>
        </w:rPr>
      </w:r>
      <w:moveTo w:id="257" w:author="Calil Amaral" w:date="2019-11-01T02:01:00Z">
        <w:r w:rsidRPr="00A006BD">
          <w:rPr>
            <w:lang w:val="en-US"/>
          </w:rPr>
          <w:fldChar w:fldCharType="separate"/>
        </w:r>
      </w:moveTo>
      <w:ins w:id="258" w:author="Calil Amaral" w:date="2019-11-01T02:35:00Z">
        <w:r w:rsidR="001D610F" w:rsidRPr="00A006BD">
          <w:rPr>
            <w:lang w:val="en-US"/>
          </w:rPr>
          <w:t xml:space="preserve">Figure </w:t>
        </w:r>
        <w:r w:rsidR="001D610F">
          <w:rPr>
            <w:noProof/>
            <w:lang w:val="en-US"/>
          </w:rPr>
          <w:t>3</w:t>
        </w:r>
      </w:ins>
      <w:moveTo w:id="259" w:author="Calil Amaral" w:date="2019-11-01T02:01:00Z">
        <w:del w:id="260" w:author="Calil Amaral" w:date="2019-11-01T02:28:00Z">
          <w:r w:rsidRPr="00A006BD" w:rsidDel="00CA3217">
            <w:rPr>
              <w:lang w:val="en-US"/>
            </w:rPr>
            <w:delText xml:space="preserve">Figure </w:delText>
          </w:r>
          <w:r w:rsidDel="00CA3217">
            <w:rPr>
              <w:noProof/>
              <w:lang w:val="en-US"/>
            </w:rPr>
            <w:delText>3</w:delText>
          </w:r>
        </w:del>
        <w:r w:rsidRPr="00A006BD">
          <w:rPr>
            <w:lang w:val="en-US"/>
          </w:rPr>
          <w:fldChar w:fldCharType="end"/>
        </w:r>
        <w:r w:rsidRPr="00A006BD">
          <w:rPr>
            <w:lang w:val="en-US"/>
          </w:rPr>
          <w:t xml:space="preserve"> to convert a digital 3D geometry into a physical part.  The starting point is a 3D CAD model that is virtually sliced into thin layers with layer thickness of 20 µm – 1 mm, depending on the AM process. Based on this data the physical part is then built by repetitive deposition of single layers</w:t>
        </w:r>
        <w:r>
          <w:rPr>
            <w:lang w:val="en-US"/>
          </w:rPr>
          <w:t xml:space="preserve">, </w:t>
        </w:r>
        <w:r w:rsidRPr="00A006BD">
          <w:rPr>
            <w:lang w:val="en-US"/>
          </w:rPr>
          <w:t>locally melting the material by a heat source</w:t>
        </w:r>
        <w:r>
          <w:rPr>
            <w:lang w:val="en-US"/>
          </w:rPr>
          <w:t xml:space="preserve"> </w:t>
        </w:r>
        <w:r>
          <w:rPr>
            <w:lang w:val="en-US"/>
          </w:rPr>
          <w:fldChar w:fldCharType="begin" w:fldLock="1"/>
        </w:r>
        <w:r>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lang w:val="en-US"/>
          </w:rPr>
          <w:fldChar w:fldCharType="separate"/>
        </w:r>
        <w:r w:rsidRPr="003450BF">
          <w:rPr>
            <w:noProof/>
            <w:lang w:val="en-US"/>
          </w:rPr>
          <w:t>(HERZOG et al., 2016)</w:t>
        </w:r>
        <w:r>
          <w:rPr>
            <w:lang w:val="en-US"/>
          </w:rPr>
          <w:fldChar w:fldCharType="end"/>
        </w:r>
        <w:r w:rsidRPr="00A006BD">
          <w:rPr>
            <w:lang w:val="en-US"/>
          </w:rPr>
          <w:t xml:space="preserve">. The part is then removed and usually post-processed before being </w:t>
        </w:r>
        <w:r>
          <w:rPr>
            <w:lang w:val="en-US"/>
          </w:rPr>
          <w:t>ready</w:t>
        </w:r>
        <w:r w:rsidRPr="00A006BD">
          <w:rPr>
            <w:lang w:val="en-US"/>
          </w:rPr>
          <w:t xml:space="preserve"> for the application.</w:t>
        </w:r>
      </w:moveTo>
    </w:p>
    <w:moveToRangeEnd w:id="255"/>
    <w:p w14:paraId="66E4D42E" w14:textId="47D29453" w:rsidR="00E54E8F" w:rsidRPr="00A006BD" w:rsidDel="00E54E8F" w:rsidRDefault="00E54E8F" w:rsidP="004A3DE4">
      <w:pPr>
        <w:rPr>
          <w:del w:id="261" w:author="Calil Amaral" w:date="2019-11-01T02:01:00Z"/>
          <w:lang w:val="en-US"/>
        </w:rPr>
      </w:pPr>
    </w:p>
    <w:p w14:paraId="025E5D33" w14:textId="77777777" w:rsidR="006750A6" w:rsidRPr="00A006BD" w:rsidRDefault="006750A6" w:rsidP="006750A6">
      <w:pPr>
        <w:keepNext/>
        <w:ind w:firstLine="0"/>
        <w:jc w:val="center"/>
        <w:rPr>
          <w:lang w:val="en-US"/>
        </w:rPr>
      </w:pPr>
      <w:commentRangeStart w:id="262"/>
      <w:r w:rsidRPr="00A006BD">
        <w:rPr>
          <w:noProof/>
          <w:lang w:eastAsia="pt-BR"/>
        </w:rPr>
        <w:drawing>
          <wp:inline distT="0" distB="0" distL="0" distR="0" wp14:anchorId="5D7AF4FB" wp14:editId="7720C725">
            <wp:extent cx="3498111" cy="2738023"/>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719" cy="2812857"/>
                    </a:xfrm>
                    <a:prstGeom prst="rect">
                      <a:avLst/>
                    </a:prstGeom>
                  </pic:spPr>
                </pic:pic>
              </a:graphicData>
            </a:graphic>
          </wp:inline>
        </w:drawing>
      </w:r>
      <w:commentRangeEnd w:id="262"/>
      <w:r w:rsidR="007C59A0">
        <w:rPr>
          <w:rStyle w:val="CommentReference"/>
        </w:rPr>
        <w:commentReference w:id="262"/>
      </w:r>
    </w:p>
    <w:p w14:paraId="792A0E7E" w14:textId="262D7B79" w:rsidR="006750A6" w:rsidRPr="00A006BD" w:rsidRDefault="006750A6" w:rsidP="006750A6">
      <w:pPr>
        <w:pStyle w:val="Caption"/>
        <w:jc w:val="center"/>
        <w:rPr>
          <w:lang w:val="en-US"/>
        </w:rPr>
      </w:pPr>
      <w:bookmarkStart w:id="263"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1D610F">
        <w:rPr>
          <w:noProof/>
          <w:lang w:val="en-US"/>
        </w:rPr>
        <w:t>3</w:t>
      </w:r>
      <w:r w:rsidRPr="00A006BD">
        <w:rPr>
          <w:lang w:val="en-US"/>
        </w:rPr>
        <w:fldChar w:fldCharType="end"/>
      </w:r>
      <w:bookmarkEnd w:id="263"/>
      <w:r w:rsidRPr="00A006BD">
        <w:rPr>
          <w:lang w:val="en-US"/>
        </w:rPr>
        <w:t xml:space="preserve"> - Generic process of CAD to part, showing eight stages </w:t>
      </w:r>
      <w:r w:rsidR="007F43BA">
        <w:rPr>
          <w:rStyle w:val="FootnoteReference"/>
          <w:lang w:val="en-US"/>
        </w:rPr>
        <w:fldChar w:fldCharType="begin" w:fldLock="1"/>
      </w:r>
      <w:r w:rsidR="003450BF">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edition":"2nd","id":"ITEM-1","issued":{"date-parts":[["2015"]]},"number-of-pages":"1-498","publisher":"Springer US","publisher-place":"New York, NY","title":"Additive manufacturing technologies: 3D printing, rapid prototyping, and direct digital manufacturing, second edition","type":"book"},"uris":["http://www.mendeley.com/documents/?uuid=ee01f680-67a4-4083-ac01-ce762f7c9fd4"]}],"mendeley":{"formattedCitation":"(GIBSON; ROSEN; STUCKER, 2015)","plainTextFormattedCitation":"(GIBSON; ROSEN; STUCKER, 2015)","previouslyFormattedCitation":"[13]"},"properties":{"noteIndex":0},"schema":"https://github.com/citation-style-language/schema/raw/master/csl-citation.json"}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(GIBSON; ROSEN; STUCKER, 2015)</w:t>
      </w:r>
      <w:r w:rsidR="007F43BA">
        <w:rPr>
          <w:rStyle w:val="FootnoteReference"/>
          <w:lang w:val="en-US"/>
        </w:rPr>
        <w:fldChar w:fldCharType="end"/>
      </w:r>
      <w:r w:rsidRPr="00A006BD">
        <w:rPr>
          <w:lang w:val="en-US"/>
        </w:rPr>
        <w:t>.</w:t>
      </w:r>
    </w:p>
    <w:p w14:paraId="78B03D31" w14:textId="50834035" w:rsidR="003512D2" w:rsidRPr="00A006BD" w:rsidDel="00E54E8F" w:rsidRDefault="003F1FE2" w:rsidP="004A3DE4">
      <w:pPr>
        <w:rPr>
          <w:moveFrom w:id="264" w:author="Calil Amaral" w:date="2019-11-01T02:01:00Z"/>
          <w:lang w:val="en-US"/>
        </w:rPr>
      </w:pPr>
      <w:moveFromRangeStart w:id="265" w:author="Calil Amaral" w:date="2019-11-01T02:01:00Z" w:name="move23466129"/>
      <w:moveFrom w:id="266" w:author="Calil Amaral" w:date="2019-11-01T02:01:00Z">
        <w:r w:rsidRPr="00A006BD" w:rsidDel="00E54E8F">
          <w:rPr>
            <w:lang w:val="en-US"/>
          </w:rPr>
          <w:lastRenderedPageBreak/>
          <w:t>The</w:t>
        </w:r>
        <w:r w:rsidR="00B42BF5" w:rsidRPr="00A006BD" w:rsidDel="00E54E8F">
          <w:rPr>
            <w:lang w:val="en-US"/>
          </w:rPr>
          <w:t xml:space="preserve"> idea was first documented in 1892 when Blanther applied the technique for building </w:t>
        </w:r>
        <w:r w:rsidR="00DE593A" w:rsidRPr="00A006BD" w:rsidDel="00E54E8F">
          <w:rPr>
            <w:lang w:val="en-US"/>
          </w:rPr>
          <w:t>molds</w:t>
        </w:r>
        <w:r w:rsidR="00B42BF5" w:rsidRPr="00A006BD" w:rsidDel="00E54E8F">
          <w:rPr>
            <w:lang w:val="en-US"/>
          </w:rPr>
          <w:t xml:space="preserve"> for topographic maps in three dimensions</w:t>
        </w:r>
        <w:r w:rsidR="00722629" w:rsidRPr="00A006BD" w:rsidDel="00E54E8F">
          <w:rPr>
            <w:lang w:val="en-US"/>
          </w:rPr>
          <w:t xml:space="preserve">, but </w:t>
        </w:r>
        <w:r w:rsidR="00EF1CB4" w:rsidRPr="00A006BD" w:rsidDel="00E54E8F">
          <w:rPr>
            <w:lang w:val="en-US"/>
          </w:rPr>
          <w:t xml:space="preserve">now it </w:t>
        </w:r>
        <w:r w:rsidR="00722629" w:rsidRPr="00A006BD" w:rsidDel="00E54E8F">
          <w:rPr>
            <w:lang w:val="en-US"/>
          </w:rPr>
          <w:t xml:space="preserve">has developed into a highly digital manufacturing process, usually following </w:t>
        </w:r>
        <w:r w:rsidR="00EF1CB4" w:rsidRPr="00A006BD" w:rsidDel="00E54E8F">
          <w:rPr>
            <w:lang w:val="en-US"/>
          </w:rPr>
          <w:t xml:space="preserve">the steps illustrated in </w:t>
        </w:r>
        <w:r w:rsidR="00EF1CB4" w:rsidRPr="00A006BD" w:rsidDel="00E54E8F">
          <w:rPr>
            <w:lang w:val="en-US"/>
          </w:rPr>
          <w:fldChar w:fldCharType="begin"/>
        </w:r>
        <w:r w:rsidR="00EF1CB4" w:rsidRPr="00E54E8F" w:rsidDel="00E54E8F">
          <w:rPr>
            <w:lang w:val="en-US"/>
          </w:rPr>
          <w:instrText xml:space="preserve"> REF _Ref20152192 \h </w:instrText>
        </w:r>
      </w:moveFrom>
      <w:del w:id="267" w:author="Calil Amaral" w:date="2019-11-01T02:01:00Z">
        <w:r w:rsidR="00EF1CB4" w:rsidRPr="00A006BD" w:rsidDel="00E54E8F">
          <w:rPr>
            <w:lang w:val="en-US"/>
          </w:rPr>
        </w:r>
      </w:del>
      <w:moveFrom w:id="268" w:author="Calil Amaral" w:date="2019-11-01T02:01:00Z">
        <w:r w:rsidR="00EF1CB4" w:rsidRPr="00A006BD" w:rsidDel="00E54E8F">
          <w:rPr>
            <w:lang w:val="en-US"/>
          </w:rPr>
          <w:fldChar w:fldCharType="separate"/>
        </w:r>
        <w:r w:rsidR="001B6890" w:rsidRPr="00E54E8F" w:rsidDel="00EE4CE3">
          <w:rPr>
            <w:lang w:val="en-US"/>
          </w:rPr>
          <w:t xml:space="preserve">Figure </w:t>
        </w:r>
        <w:r w:rsidR="001B6890" w:rsidRPr="00E54E8F" w:rsidDel="00EE4CE3">
          <w:rPr>
            <w:noProof/>
            <w:lang w:val="en-US"/>
          </w:rPr>
          <w:t>3</w:t>
        </w:r>
        <w:r w:rsidR="00EF1CB4" w:rsidRPr="00A006BD" w:rsidDel="00E54E8F">
          <w:rPr>
            <w:lang w:val="en-US"/>
          </w:rPr>
          <w:fldChar w:fldCharType="end"/>
        </w:r>
        <w:r w:rsidR="00EF1CB4" w:rsidRPr="00A006BD" w:rsidDel="00E54E8F">
          <w:rPr>
            <w:lang w:val="en-US"/>
          </w:rPr>
          <w:t xml:space="preserve"> </w:t>
        </w:r>
        <w:r w:rsidR="00722629" w:rsidRPr="00A006BD" w:rsidDel="00E54E8F">
          <w:rPr>
            <w:lang w:val="en-US"/>
          </w:rPr>
          <w:t xml:space="preserve">to convert a digital </w:t>
        </w:r>
        <w:r w:rsidR="00EF1CB4" w:rsidRPr="00A006BD" w:rsidDel="00E54E8F">
          <w:rPr>
            <w:lang w:val="en-US"/>
          </w:rPr>
          <w:t>3D geometry into a physical part.</w:t>
        </w:r>
        <w:r w:rsidR="006750A6" w:rsidRPr="00A006BD" w:rsidDel="00E54E8F">
          <w:rPr>
            <w:lang w:val="en-US"/>
          </w:rPr>
          <w:t xml:space="preserve"> </w:t>
        </w:r>
        <w:r w:rsidR="003512D2" w:rsidRPr="00A006BD" w:rsidDel="00E54E8F">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sidDel="00E54E8F">
          <w:rPr>
            <w:lang w:val="en-US"/>
          </w:rPr>
          <w:t xml:space="preserve">, </w:t>
        </w:r>
        <w:r w:rsidR="003512D2" w:rsidRPr="00A006BD" w:rsidDel="00E54E8F">
          <w:rPr>
            <w:lang w:val="en-US"/>
          </w:rPr>
          <w:t>locally melting the material by a heat source</w:t>
        </w:r>
        <w:r w:rsidR="00B21A63" w:rsidDel="00E54E8F">
          <w:rPr>
            <w:lang w:val="en-US"/>
          </w:rPr>
          <w:t xml:space="preserve"> </w:t>
        </w:r>
        <w:r w:rsidR="00B21A63" w:rsidDel="00E54E8F">
          <w:rPr>
            <w:lang w:val="en-US"/>
          </w:rPr>
          <w:fldChar w:fldCharType="begin" w:fldLock="1"/>
        </w:r>
        <w:r w:rsidR="003450BF" w:rsidDel="00E54E8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B21A63" w:rsidDel="00E54E8F">
          <w:rPr>
            <w:lang w:val="en-US"/>
          </w:rPr>
          <w:fldChar w:fldCharType="separate"/>
        </w:r>
        <w:r w:rsidR="003450BF" w:rsidRPr="003450BF" w:rsidDel="00E54E8F">
          <w:rPr>
            <w:noProof/>
            <w:lang w:val="en-US"/>
          </w:rPr>
          <w:t>(HERZOG et al., 2016)</w:t>
        </w:r>
        <w:r w:rsidR="00B21A63" w:rsidDel="00E54E8F">
          <w:rPr>
            <w:lang w:val="en-US"/>
          </w:rPr>
          <w:fldChar w:fldCharType="end"/>
        </w:r>
        <w:r w:rsidR="003512D2" w:rsidRPr="00A006BD" w:rsidDel="00E54E8F">
          <w:rPr>
            <w:lang w:val="en-US"/>
          </w:rPr>
          <w:t xml:space="preserve">. The part is then removed and usually post-processed before being </w:t>
        </w:r>
        <w:r w:rsidR="006C602C" w:rsidDel="00E54E8F">
          <w:rPr>
            <w:lang w:val="en-US"/>
          </w:rPr>
          <w:t>ready</w:t>
        </w:r>
        <w:r w:rsidR="003512D2" w:rsidRPr="00A006BD" w:rsidDel="00E54E8F">
          <w:rPr>
            <w:lang w:val="en-US"/>
          </w:rPr>
          <w:t xml:space="preserve"> for the application.</w:t>
        </w:r>
      </w:moveFrom>
    </w:p>
    <w:moveFromRangeEnd w:id="265"/>
    <w:p w14:paraId="167D9AFF" w14:textId="07BBE8FC"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269" w:author="Calil Amaral" w:date="2019-11-01T02:35:00Z">
        <w:r w:rsidR="001D610F" w:rsidRPr="00A006BD">
          <w:rPr>
            <w:lang w:val="en-US"/>
          </w:rPr>
          <w:t xml:space="preserve">Table </w:t>
        </w:r>
        <w:r w:rsidR="001D610F">
          <w:rPr>
            <w:noProof/>
            <w:lang w:val="en-US"/>
          </w:rPr>
          <w:t>1</w:t>
        </w:r>
      </w:ins>
      <w:del w:id="270"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7AFC03BF" w:rsidR="006750A6" w:rsidRPr="0094365A" w:rsidRDefault="006750A6" w:rsidP="006750A6">
      <w:pPr>
        <w:pStyle w:val="Caption"/>
        <w:keepNext/>
        <w:rPr>
          <w:rPrChange w:id="271" w:author="Calil Amaral" w:date="2019-11-01T00:45:00Z">
            <w:rPr>
              <w:lang w:val="en-US"/>
            </w:rPr>
          </w:rPrChange>
        </w:rPr>
      </w:pPr>
      <w:bookmarkStart w:id="272"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1D610F">
        <w:rPr>
          <w:noProof/>
          <w:lang w:val="en-US"/>
        </w:rPr>
        <w:t>1</w:t>
      </w:r>
      <w:r w:rsidRPr="00A006BD">
        <w:rPr>
          <w:lang w:val="en-US"/>
        </w:rPr>
        <w:fldChar w:fldCharType="end"/>
      </w:r>
      <w:bookmarkEnd w:id="272"/>
      <w:r w:rsidRPr="00A006BD">
        <w:rPr>
          <w:lang w:val="en-US"/>
        </w:rPr>
        <w:t xml:space="preserve"> - Categories of additive manufacturing and suitability for producing dense metal parts. </w:t>
      </w:r>
      <w:proofErr w:type="spellStart"/>
      <w:r w:rsidRPr="0094365A">
        <w:rPr>
          <w:rPrChange w:id="273" w:author="Calil Amaral" w:date="2019-11-01T00:45:00Z">
            <w:rPr>
              <w:lang w:val="en-US"/>
            </w:rPr>
          </w:rPrChange>
        </w:rPr>
        <w:t>Adapted</w:t>
      </w:r>
      <w:proofErr w:type="spellEnd"/>
      <w:r w:rsidRPr="0094365A">
        <w:rPr>
          <w:rPrChange w:id="274" w:author="Calil Amaral" w:date="2019-11-01T00:45:00Z">
            <w:rPr>
              <w:lang w:val="en-US"/>
            </w:rPr>
          </w:rPrChange>
        </w:rPr>
        <w:t xml:space="preserve"> </w:t>
      </w:r>
      <w:proofErr w:type="spellStart"/>
      <w:r w:rsidRPr="0094365A">
        <w:rPr>
          <w:rPrChange w:id="275" w:author="Calil Amaral" w:date="2019-11-01T00:45:00Z">
            <w:rPr>
              <w:lang w:val="en-US"/>
            </w:rPr>
          </w:rPrChange>
        </w:rPr>
        <w:t>from</w:t>
      </w:r>
      <w:proofErr w:type="spellEnd"/>
      <w:r w:rsidRPr="0094365A">
        <w:rPr>
          <w:rPrChange w:id="276"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i w:val="0"/>
          <w:noProof/>
        </w:rPr>
        <w:t>(ISO; ASTM, 2019)</w:t>
      </w:r>
      <w:r w:rsidR="007F43BA">
        <w:rPr>
          <w:rStyle w:val="FootnoteReference"/>
          <w:lang w:val="en-US"/>
        </w:rPr>
        <w:fldChar w:fldCharType="end"/>
      </w:r>
      <w:r w:rsidRPr="0094365A">
        <w:rPr>
          <w:rPrChange w:id="277"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 : Materials, Processes, Quantifications and Applications","id":"ITEM-1","issued":{"date-parts":[["2018"]]},"page":"181-213","publisher":"Butterworth-Heinemann","publisher-place":"Cambridge, MA","title":"Quantification and certification of additive manufacturing materials and processes","type":"chapter"},"uris":["http://www.mendeley.com/documents/?uuid=8ed27da9-7e2c-4d1a-ba37-f5b18172d2ec"]}],"mendeley":{"formattedCitation":"(BAE; DIGGS; RAMACHANDRAN, 2018)","plainTextFormattedCitation":"(BAE; DIGGS; RAMACHANDRAN, 2018)","previouslyFormattedCitation":"[14]"},"properties":{"noteIndex":0},"schema":"https://github.com/citation-style-language/schema/raw/master/csl-citation.json"}</w:instrText>
      </w:r>
      <w:r w:rsidR="007F43BA">
        <w:rPr>
          <w:rStyle w:val="FootnoteReference"/>
          <w:lang w:val="en-US"/>
        </w:rPr>
        <w:fldChar w:fldCharType="separate"/>
      </w:r>
      <w:r w:rsidR="003450BF" w:rsidRPr="003450BF">
        <w:rPr>
          <w:i w:val="0"/>
          <w:noProof/>
        </w:rPr>
        <w:t>(BAE; DIGGS; RAMACHANDRAN, 2018)</w:t>
      </w:r>
      <w:r w:rsidR="007F43BA">
        <w:rPr>
          <w:rStyle w:val="FootnoteReference"/>
          <w:lang w:val="en-US"/>
        </w:rPr>
        <w:fldChar w:fldCharType="end"/>
      </w:r>
      <w:r w:rsidRPr="0094365A">
        <w:rPr>
          <w:rPrChange w:id="278"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industry","type":"article-journal"},"uris":["http://www.mendeley.com/documents/?uuid=7bb01db4-5da6-317f-8bba-c9d1626f068d"]}],"mendeley":{"formattedCitation":"(CAFFREY; WOHLERS, 2015)","plainTextFormattedCitation":"(CAFFREY; WOHLERS, 2015)","previouslyFormattedCitation":"[15]"},"properties":{"noteIndex":0},"schema":"https://github.com/citation-style-language/schema/raw/master/csl-citation.json"}</w:instrText>
      </w:r>
      <w:r w:rsidR="007F43BA">
        <w:rPr>
          <w:rStyle w:val="FootnoteReference"/>
          <w:lang w:val="en-US"/>
        </w:rPr>
        <w:fldChar w:fldCharType="separate"/>
      </w:r>
      <w:r w:rsidR="003450BF" w:rsidRPr="003450BF">
        <w:rPr>
          <w:i w:val="0"/>
          <w:noProof/>
        </w:rPr>
        <w:t>(CAFFREY; WOHLERS, 2015)</w:t>
      </w:r>
      <w:r w:rsidR="007F43BA">
        <w:rPr>
          <w:rStyle w:val="FootnoteReference"/>
          <w:lang w:val="en-US"/>
        </w:rPr>
        <w:fldChar w:fldCharType="end"/>
      </w:r>
      <w:r w:rsidRPr="0094365A">
        <w:rPr>
          <w:rPrChange w:id="279" w:author="Calil Amaral" w:date="2019-11-01T00:45:00Z">
            <w:rPr>
              <w:lang w:val="en-US"/>
            </w:rPr>
          </w:rPrChange>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0"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281">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82"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83" w:author="Calil Amaral" w:date="2019-10-28T14:52:00Z">
                  <w:rPr>
                    <w:b/>
                    <w:bCs/>
                    <w:sz w:val="16"/>
                    <w:szCs w:val="16"/>
                  </w:rPr>
                </w:rPrChange>
              </w:rPr>
            </w:pPr>
            <w:commentRangeStart w:id="284"/>
            <w:r w:rsidRPr="002C33CA">
              <w:rPr>
                <w:b/>
                <w:bCs/>
                <w:sz w:val="22"/>
                <w:szCs w:val="22"/>
                <w:rPrChange w:id="285" w:author="Calil Amaral" w:date="2019-10-28T14:52:00Z">
                  <w:rPr>
                    <w:b/>
                    <w:bCs/>
                    <w:sz w:val="16"/>
                    <w:szCs w:val="16"/>
                  </w:rPr>
                </w:rPrChange>
              </w:rPr>
              <w:t>Category</w:t>
            </w:r>
          </w:p>
        </w:tc>
        <w:tc>
          <w:tcPr>
            <w:tcW w:w="2551" w:type="dxa"/>
            <w:tcBorders>
              <w:top w:val="single" w:sz="4" w:space="0" w:color="auto"/>
              <w:bottom w:val="single" w:sz="4" w:space="0" w:color="auto"/>
            </w:tcBorders>
            <w:tcPrChange w:id="286"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87" w:author="Calil Amaral" w:date="2019-10-28T14:52:00Z">
                  <w:rPr>
                    <w:b/>
                    <w:bCs/>
                    <w:sz w:val="16"/>
                    <w:szCs w:val="16"/>
                  </w:rPr>
                </w:rPrChange>
              </w:rPr>
            </w:pPr>
            <w:r w:rsidRPr="002C33CA">
              <w:rPr>
                <w:b/>
                <w:bCs/>
                <w:sz w:val="22"/>
                <w:szCs w:val="22"/>
                <w:rPrChange w:id="288" w:author="Calil Amaral" w:date="2019-10-28T14:52:00Z">
                  <w:rPr>
                    <w:b/>
                    <w:bCs/>
                    <w:sz w:val="16"/>
                    <w:szCs w:val="16"/>
                  </w:rPr>
                </w:rPrChange>
              </w:rPr>
              <w:t>Example</w:t>
            </w:r>
          </w:p>
        </w:tc>
        <w:tc>
          <w:tcPr>
            <w:tcW w:w="2835" w:type="dxa"/>
            <w:tcBorders>
              <w:top w:val="single" w:sz="4" w:space="0" w:color="auto"/>
              <w:bottom w:val="single" w:sz="4" w:space="0" w:color="auto"/>
            </w:tcBorders>
            <w:tcPrChange w:id="289"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90" w:author="Calil Amaral" w:date="2019-10-28T14:52:00Z">
                  <w:rPr>
                    <w:b/>
                    <w:bCs/>
                    <w:sz w:val="16"/>
                    <w:szCs w:val="16"/>
                  </w:rPr>
                </w:rPrChange>
              </w:rPr>
            </w:pPr>
            <w:r w:rsidRPr="002C33CA">
              <w:rPr>
                <w:b/>
                <w:bCs/>
                <w:sz w:val="22"/>
                <w:szCs w:val="22"/>
                <w:rPrChange w:id="291"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92"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93" w:author="Calil Amaral" w:date="2019-10-28T14:52:00Z">
                  <w:rPr>
                    <w:b/>
                    <w:bCs/>
                    <w:sz w:val="16"/>
                    <w:szCs w:val="16"/>
                  </w:rPr>
                </w:rPrChange>
              </w:rPr>
            </w:pPr>
            <w:r w:rsidRPr="002C33CA">
              <w:rPr>
                <w:b/>
                <w:bCs/>
                <w:sz w:val="22"/>
                <w:szCs w:val="22"/>
                <w:rPrChange w:id="294"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95"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96" w:author="Calil Amaral" w:date="2019-10-28T14:52:00Z">
                  <w:rPr>
                    <w:sz w:val="16"/>
                    <w:szCs w:val="16"/>
                  </w:rPr>
                </w:rPrChange>
              </w:rPr>
            </w:pPr>
            <w:r w:rsidRPr="002C33CA">
              <w:rPr>
                <w:sz w:val="22"/>
                <w:szCs w:val="22"/>
                <w:rPrChange w:id="297" w:author="Calil Amaral" w:date="2019-10-28T14:52:00Z">
                  <w:rPr>
                    <w:sz w:val="16"/>
                    <w:szCs w:val="16"/>
                  </w:rPr>
                </w:rPrChange>
              </w:rPr>
              <w:t>Binder Jetting</w:t>
            </w:r>
          </w:p>
        </w:tc>
        <w:tc>
          <w:tcPr>
            <w:tcW w:w="2551" w:type="dxa"/>
            <w:tcBorders>
              <w:top w:val="single" w:sz="4" w:space="0" w:color="auto"/>
            </w:tcBorders>
            <w:tcPrChange w:id="298"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99" w:author="Calil Amaral" w:date="2019-10-28T14:52:00Z">
                  <w:rPr>
                    <w:sz w:val="16"/>
                    <w:szCs w:val="16"/>
                  </w:rPr>
                </w:rPrChange>
              </w:rPr>
            </w:pPr>
            <w:r w:rsidRPr="002C33CA">
              <w:rPr>
                <w:sz w:val="22"/>
                <w:szCs w:val="22"/>
                <w:rPrChange w:id="300" w:author="Calil Amaral" w:date="2019-10-28T14:52:00Z">
                  <w:rPr>
                    <w:sz w:val="16"/>
                    <w:szCs w:val="16"/>
                  </w:rPr>
                </w:rPrChange>
              </w:rPr>
              <w:t>3D printing;</w:t>
            </w:r>
          </w:p>
        </w:tc>
        <w:tc>
          <w:tcPr>
            <w:tcW w:w="2835" w:type="dxa"/>
            <w:tcBorders>
              <w:top w:val="single" w:sz="4" w:space="0" w:color="auto"/>
            </w:tcBorders>
            <w:tcPrChange w:id="301"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302" w:author="Calil Amaral" w:date="2019-10-28T14:52:00Z">
                  <w:rPr>
                    <w:sz w:val="16"/>
                    <w:szCs w:val="16"/>
                  </w:rPr>
                </w:rPrChange>
              </w:rPr>
            </w:pPr>
            <w:r w:rsidRPr="002C33CA">
              <w:rPr>
                <w:sz w:val="22"/>
                <w:szCs w:val="22"/>
                <w:rPrChange w:id="303" w:author="Calil Amaral" w:date="2019-10-28T14:52:00Z">
                  <w:rPr>
                    <w:sz w:val="16"/>
                    <w:szCs w:val="16"/>
                  </w:rPr>
                </w:rPrChange>
              </w:rPr>
              <w:t>Metals, Polymers, Composites, Ceramics</w:t>
            </w:r>
          </w:p>
        </w:tc>
        <w:tc>
          <w:tcPr>
            <w:tcW w:w="991" w:type="dxa"/>
            <w:tcBorders>
              <w:top w:val="single" w:sz="4" w:space="0" w:color="auto"/>
            </w:tcBorders>
            <w:tcPrChange w:id="304"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305" w:author="Calil Amaral" w:date="2019-10-28T14:52:00Z">
                  <w:rPr>
                    <w:sz w:val="16"/>
                    <w:szCs w:val="16"/>
                  </w:rPr>
                </w:rPrChange>
              </w:rPr>
            </w:pPr>
            <w:r w:rsidRPr="002C33CA">
              <w:rPr>
                <w:sz w:val="22"/>
                <w:szCs w:val="22"/>
                <w:rPrChange w:id="306" w:author="Calil Amaral" w:date="2019-10-28T14:52:00Z">
                  <w:rPr>
                    <w:sz w:val="16"/>
                    <w:szCs w:val="16"/>
                  </w:rPr>
                </w:rPrChange>
              </w:rPr>
              <w:t>Low</w:t>
            </w:r>
          </w:p>
        </w:tc>
      </w:tr>
      <w:tr w:rsidR="006750A6" w:rsidRPr="002C33CA" w14:paraId="4E4D0BFF" w14:textId="77777777" w:rsidTr="002C33CA">
        <w:tc>
          <w:tcPr>
            <w:tcW w:w="2694" w:type="dxa"/>
            <w:tcPrChange w:id="307"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308" w:author="Calil Amaral" w:date="2019-10-28T14:52:00Z">
                  <w:rPr>
                    <w:sz w:val="16"/>
                    <w:szCs w:val="16"/>
                  </w:rPr>
                </w:rPrChange>
              </w:rPr>
            </w:pPr>
            <w:r w:rsidRPr="002C33CA">
              <w:rPr>
                <w:sz w:val="22"/>
                <w:szCs w:val="22"/>
                <w:rPrChange w:id="309" w:author="Calil Amaral" w:date="2019-10-28T14:52:00Z">
                  <w:rPr>
                    <w:sz w:val="16"/>
                    <w:szCs w:val="16"/>
                  </w:rPr>
                </w:rPrChange>
              </w:rPr>
              <w:t>Directed Energy Deposition</w:t>
            </w:r>
          </w:p>
        </w:tc>
        <w:tc>
          <w:tcPr>
            <w:tcW w:w="2551" w:type="dxa"/>
            <w:tcPrChange w:id="310"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311" w:author="Calil Amaral" w:date="2019-10-28T14:52:00Z">
                  <w:rPr>
                    <w:sz w:val="16"/>
                    <w:szCs w:val="16"/>
                  </w:rPr>
                </w:rPrChange>
              </w:rPr>
            </w:pPr>
            <w:r w:rsidRPr="002C33CA">
              <w:rPr>
                <w:sz w:val="22"/>
                <w:szCs w:val="22"/>
                <w:rPrChange w:id="312" w:author="Calil Amaral" w:date="2019-10-28T14:52:00Z">
                  <w:rPr>
                    <w:sz w:val="16"/>
                    <w:szCs w:val="16"/>
                  </w:rPr>
                </w:rPrChange>
              </w:rPr>
              <w:t>WAAM</w:t>
            </w:r>
            <w:r w:rsidRPr="002C33CA">
              <w:rPr>
                <w:sz w:val="22"/>
                <w:szCs w:val="22"/>
                <w:vertAlign w:val="superscript"/>
                <w:rPrChange w:id="313" w:author="Calil Amaral" w:date="2019-10-28T14:52:00Z">
                  <w:rPr>
                    <w:sz w:val="16"/>
                    <w:szCs w:val="16"/>
                    <w:vertAlign w:val="superscript"/>
                  </w:rPr>
                </w:rPrChange>
              </w:rPr>
              <w:t>1</w:t>
            </w:r>
            <w:r w:rsidRPr="002C33CA">
              <w:rPr>
                <w:sz w:val="22"/>
                <w:szCs w:val="22"/>
                <w:rPrChange w:id="314" w:author="Calil Amaral" w:date="2019-10-28T14:52:00Z">
                  <w:rPr>
                    <w:sz w:val="16"/>
                    <w:szCs w:val="16"/>
                  </w:rPr>
                </w:rPrChange>
              </w:rPr>
              <w:t>, Laser Cladding;</w:t>
            </w:r>
          </w:p>
        </w:tc>
        <w:tc>
          <w:tcPr>
            <w:tcW w:w="2835" w:type="dxa"/>
            <w:tcPrChange w:id="315"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316" w:author="Calil Amaral" w:date="2019-10-28T14:52:00Z">
                  <w:rPr>
                    <w:sz w:val="16"/>
                    <w:szCs w:val="16"/>
                  </w:rPr>
                </w:rPrChange>
              </w:rPr>
            </w:pPr>
            <w:r w:rsidRPr="002C33CA">
              <w:rPr>
                <w:sz w:val="22"/>
                <w:szCs w:val="22"/>
                <w:rPrChange w:id="317" w:author="Calil Amaral" w:date="2019-10-28T14:52:00Z">
                  <w:rPr>
                    <w:sz w:val="16"/>
                    <w:szCs w:val="16"/>
                  </w:rPr>
                </w:rPrChange>
              </w:rPr>
              <w:t>Metals</w:t>
            </w:r>
          </w:p>
        </w:tc>
        <w:tc>
          <w:tcPr>
            <w:tcW w:w="991" w:type="dxa"/>
            <w:tcPrChange w:id="318"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319" w:author="Calil Amaral" w:date="2019-10-28T14:52:00Z">
                  <w:rPr>
                    <w:sz w:val="16"/>
                    <w:szCs w:val="16"/>
                  </w:rPr>
                </w:rPrChange>
              </w:rPr>
            </w:pPr>
            <w:r w:rsidRPr="002C33CA">
              <w:rPr>
                <w:sz w:val="22"/>
                <w:szCs w:val="22"/>
                <w:rPrChange w:id="320" w:author="Calil Amaral" w:date="2019-10-28T14:52:00Z">
                  <w:rPr>
                    <w:sz w:val="16"/>
                    <w:szCs w:val="16"/>
                  </w:rPr>
                </w:rPrChange>
              </w:rPr>
              <w:t>High</w:t>
            </w:r>
          </w:p>
        </w:tc>
      </w:tr>
      <w:tr w:rsidR="006750A6" w:rsidRPr="002C33CA" w14:paraId="10D430A1" w14:textId="77777777" w:rsidTr="002C33CA">
        <w:tc>
          <w:tcPr>
            <w:tcW w:w="2694" w:type="dxa"/>
            <w:tcPrChange w:id="321"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322" w:author="Calil Amaral" w:date="2019-10-28T14:52:00Z">
                  <w:rPr>
                    <w:sz w:val="16"/>
                    <w:szCs w:val="16"/>
                  </w:rPr>
                </w:rPrChange>
              </w:rPr>
            </w:pPr>
            <w:r w:rsidRPr="002C33CA">
              <w:rPr>
                <w:sz w:val="22"/>
                <w:szCs w:val="22"/>
                <w:rPrChange w:id="323" w:author="Calil Amaral" w:date="2019-10-28T14:52:00Z">
                  <w:rPr>
                    <w:sz w:val="16"/>
                    <w:szCs w:val="16"/>
                  </w:rPr>
                </w:rPrChange>
              </w:rPr>
              <w:t>Material Extrusion</w:t>
            </w:r>
          </w:p>
        </w:tc>
        <w:tc>
          <w:tcPr>
            <w:tcW w:w="2551" w:type="dxa"/>
            <w:tcPrChange w:id="324"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325" w:author="Calil Amaral" w:date="2019-10-28T14:52:00Z">
                  <w:rPr>
                    <w:sz w:val="16"/>
                    <w:szCs w:val="16"/>
                    <w:vertAlign w:val="superscript"/>
                  </w:rPr>
                </w:rPrChange>
              </w:rPr>
            </w:pPr>
            <w:r w:rsidRPr="002C33CA">
              <w:rPr>
                <w:sz w:val="22"/>
                <w:szCs w:val="22"/>
                <w:rPrChange w:id="326" w:author="Calil Amaral" w:date="2019-10-28T14:52:00Z">
                  <w:rPr>
                    <w:sz w:val="16"/>
                    <w:szCs w:val="16"/>
                  </w:rPr>
                </w:rPrChange>
              </w:rPr>
              <w:t>FDM</w:t>
            </w:r>
            <w:r w:rsidRPr="002C33CA">
              <w:rPr>
                <w:sz w:val="22"/>
                <w:szCs w:val="22"/>
                <w:vertAlign w:val="superscript"/>
                <w:rPrChange w:id="327" w:author="Calil Amaral" w:date="2019-10-28T14:52:00Z">
                  <w:rPr>
                    <w:sz w:val="16"/>
                    <w:szCs w:val="16"/>
                    <w:vertAlign w:val="superscript"/>
                  </w:rPr>
                </w:rPrChange>
              </w:rPr>
              <w:t>2</w:t>
            </w:r>
          </w:p>
        </w:tc>
        <w:tc>
          <w:tcPr>
            <w:tcW w:w="2835" w:type="dxa"/>
            <w:tcPrChange w:id="328"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329" w:author="Calil Amaral" w:date="2019-10-28T14:52:00Z">
                  <w:rPr>
                    <w:sz w:val="16"/>
                    <w:szCs w:val="16"/>
                  </w:rPr>
                </w:rPrChange>
              </w:rPr>
            </w:pPr>
            <w:r w:rsidRPr="002C33CA">
              <w:rPr>
                <w:sz w:val="22"/>
                <w:szCs w:val="22"/>
                <w:rPrChange w:id="330" w:author="Calil Amaral" w:date="2019-10-28T14:52:00Z">
                  <w:rPr>
                    <w:sz w:val="16"/>
                    <w:szCs w:val="16"/>
                  </w:rPr>
                </w:rPrChange>
              </w:rPr>
              <w:t>Thermoplastics, Waxes</w:t>
            </w:r>
          </w:p>
        </w:tc>
        <w:tc>
          <w:tcPr>
            <w:tcW w:w="991" w:type="dxa"/>
            <w:tcPrChange w:id="331"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332" w:author="Calil Amaral" w:date="2019-10-28T14:52:00Z">
                  <w:rPr>
                    <w:sz w:val="16"/>
                    <w:szCs w:val="16"/>
                  </w:rPr>
                </w:rPrChange>
              </w:rPr>
            </w:pPr>
            <w:r w:rsidRPr="002C33CA">
              <w:rPr>
                <w:sz w:val="22"/>
                <w:szCs w:val="22"/>
                <w:rPrChange w:id="333" w:author="Calil Amaral" w:date="2019-10-28T14:52:00Z">
                  <w:rPr>
                    <w:sz w:val="16"/>
                    <w:szCs w:val="16"/>
                  </w:rPr>
                </w:rPrChange>
              </w:rPr>
              <w:t>-</w:t>
            </w:r>
          </w:p>
        </w:tc>
      </w:tr>
      <w:tr w:rsidR="006750A6" w:rsidRPr="002C33CA" w14:paraId="306ADAD8" w14:textId="77777777" w:rsidTr="002C33CA">
        <w:tc>
          <w:tcPr>
            <w:tcW w:w="2694" w:type="dxa"/>
            <w:tcPrChange w:id="334"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335" w:author="Calil Amaral" w:date="2019-10-28T14:52:00Z">
                  <w:rPr>
                    <w:sz w:val="16"/>
                    <w:szCs w:val="16"/>
                  </w:rPr>
                </w:rPrChange>
              </w:rPr>
            </w:pPr>
            <w:r w:rsidRPr="002C33CA">
              <w:rPr>
                <w:sz w:val="22"/>
                <w:szCs w:val="22"/>
                <w:rPrChange w:id="336" w:author="Calil Amaral" w:date="2019-10-28T14:52:00Z">
                  <w:rPr>
                    <w:sz w:val="16"/>
                    <w:szCs w:val="16"/>
                  </w:rPr>
                </w:rPrChange>
              </w:rPr>
              <w:t>Material Jetting</w:t>
            </w:r>
          </w:p>
        </w:tc>
        <w:tc>
          <w:tcPr>
            <w:tcW w:w="2551" w:type="dxa"/>
            <w:tcPrChange w:id="337"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338" w:author="Calil Amaral" w:date="2019-10-28T14:52:00Z">
                  <w:rPr>
                    <w:sz w:val="16"/>
                    <w:szCs w:val="16"/>
                  </w:rPr>
                </w:rPrChange>
              </w:rPr>
            </w:pPr>
            <w:proofErr w:type="spellStart"/>
            <w:r w:rsidRPr="002C33CA">
              <w:rPr>
                <w:sz w:val="22"/>
                <w:szCs w:val="22"/>
                <w:rPrChange w:id="339" w:author="Calil Amaral" w:date="2019-10-28T14:52:00Z">
                  <w:rPr>
                    <w:sz w:val="16"/>
                    <w:szCs w:val="16"/>
                  </w:rPr>
                </w:rPrChange>
              </w:rPr>
              <w:t>Polyjet</w:t>
            </w:r>
            <w:proofErr w:type="spellEnd"/>
          </w:p>
        </w:tc>
        <w:tc>
          <w:tcPr>
            <w:tcW w:w="2835" w:type="dxa"/>
            <w:tcPrChange w:id="340"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341" w:author="Calil Amaral" w:date="2019-10-28T14:52:00Z">
                  <w:rPr>
                    <w:sz w:val="16"/>
                    <w:szCs w:val="16"/>
                  </w:rPr>
                </w:rPrChange>
              </w:rPr>
            </w:pPr>
            <w:r w:rsidRPr="002C33CA">
              <w:rPr>
                <w:sz w:val="22"/>
                <w:szCs w:val="22"/>
                <w:rPrChange w:id="342" w:author="Calil Amaral" w:date="2019-10-28T14:52:00Z">
                  <w:rPr>
                    <w:sz w:val="16"/>
                    <w:szCs w:val="16"/>
                  </w:rPr>
                </w:rPrChange>
              </w:rPr>
              <w:t>UV curable resins</w:t>
            </w:r>
          </w:p>
        </w:tc>
        <w:tc>
          <w:tcPr>
            <w:tcW w:w="991" w:type="dxa"/>
            <w:tcPrChange w:id="343"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344" w:author="Calil Amaral" w:date="2019-10-28T14:52:00Z">
                  <w:rPr>
                    <w:sz w:val="16"/>
                    <w:szCs w:val="16"/>
                  </w:rPr>
                </w:rPrChange>
              </w:rPr>
            </w:pPr>
            <w:r w:rsidRPr="002C33CA">
              <w:rPr>
                <w:sz w:val="22"/>
                <w:szCs w:val="22"/>
                <w:rPrChange w:id="345" w:author="Calil Amaral" w:date="2019-10-28T14:52:00Z">
                  <w:rPr>
                    <w:sz w:val="16"/>
                    <w:szCs w:val="16"/>
                  </w:rPr>
                </w:rPrChange>
              </w:rPr>
              <w:t>-</w:t>
            </w:r>
          </w:p>
        </w:tc>
      </w:tr>
      <w:tr w:rsidR="006750A6" w:rsidRPr="002C33CA" w14:paraId="26097348" w14:textId="77777777" w:rsidTr="002C33CA">
        <w:tc>
          <w:tcPr>
            <w:tcW w:w="2694" w:type="dxa"/>
            <w:tcPrChange w:id="346"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347" w:author="Calil Amaral" w:date="2019-10-28T14:52:00Z">
                  <w:rPr>
                    <w:sz w:val="16"/>
                    <w:szCs w:val="16"/>
                  </w:rPr>
                </w:rPrChange>
              </w:rPr>
            </w:pPr>
            <w:r w:rsidRPr="002C33CA">
              <w:rPr>
                <w:sz w:val="22"/>
                <w:szCs w:val="22"/>
                <w:rPrChange w:id="348" w:author="Calil Amaral" w:date="2019-10-28T14:52:00Z">
                  <w:rPr>
                    <w:sz w:val="16"/>
                    <w:szCs w:val="16"/>
                  </w:rPr>
                </w:rPrChange>
              </w:rPr>
              <w:t>Powder Bed Fusion</w:t>
            </w:r>
          </w:p>
        </w:tc>
        <w:tc>
          <w:tcPr>
            <w:tcW w:w="2551" w:type="dxa"/>
            <w:tcPrChange w:id="349"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350" w:author="Calil Amaral" w:date="2019-10-28T14:52:00Z">
                  <w:rPr>
                    <w:sz w:val="16"/>
                    <w:szCs w:val="16"/>
                    <w:vertAlign w:val="superscript"/>
                  </w:rPr>
                </w:rPrChange>
              </w:rPr>
            </w:pPr>
            <w:r w:rsidRPr="002C33CA">
              <w:rPr>
                <w:sz w:val="22"/>
                <w:szCs w:val="22"/>
                <w:rPrChange w:id="351" w:author="Calil Amaral" w:date="2019-10-28T14:52:00Z">
                  <w:rPr>
                    <w:sz w:val="16"/>
                    <w:szCs w:val="16"/>
                  </w:rPr>
                </w:rPrChange>
              </w:rPr>
              <w:t>SLS</w:t>
            </w:r>
            <w:r w:rsidRPr="002C33CA">
              <w:rPr>
                <w:sz w:val="22"/>
                <w:szCs w:val="22"/>
                <w:vertAlign w:val="superscript"/>
                <w:rPrChange w:id="352" w:author="Calil Amaral" w:date="2019-10-28T14:52:00Z">
                  <w:rPr>
                    <w:sz w:val="16"/>
                    <w:szCs w:val="16"/>
                    <w:vertAlign w:val="superscript"/>
                  </w:rPr>
                </w:rPrChange>
              </w:rPr>
              <w:t>3</w:t>
            </w:r>
            <w:r w:rsidRPr="002C33CA">
              <w:rPr>
                <w:sz w:val="22"/>
                <w:szCs w:val="22"/>
                <w:rPrChange w:id="353" w:author="Calil Amaral" w:date="2019-10-28T14:52:00Z">
                  <w:rPr>
                    <w:sz w:val="16"/>
                    <w:szCs w:val="16"/>
                  </w:rPr>
                </w:rPrChange>
              </w:rPr>
              <w:t>, SLM</w:t>
            </w:r>
            <w:r w:rsidRPr="002C33CA">
              <w:rPr>
                <w:sz w:val="22"/>
                <w:szCs w:val="22"/>
                <w:vertAlign w:val="superscript"/>
                <w:rPrChange w:id="354" w:author="Calil Amaral" w:date="2019-10-28T14:52:00Z">
                  <w:rPr>
                    <w:sz w:val="16"/>
                    <w:szCs w:val="16"/>
                    <w:vertAlign w:val="superscript"/>
                  </w:rPr>
                </w:rPrChange>
              </w:rPr>
              <w:t>4</w:t>
            </w:r>
          </w:p>
        </w:tc>
        <w:tc>
          <w:tcPr>
            <w:tcW w:w="2835" w:type="dxa"/>
            <w:tcPrChange w:id="355"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356" w:author="Calil Amaral" w:date="2019-10-28T14:52:00Z">
                  <w:rPr>
                    <w:sz w:val="16"/>
                    <w:szCs w:val="16"/>
                  </w:rPr>
                </w:rPrChange>
              </w:rPr>
            </w:pPr>
            <w:r w:rsidRPr="002C33CA">
              <w:rPr>
                <w:sz w:val="22"/>
                <w:szCs w:val="22"/>
                <w:rPrChange w:id="357" w:author="Calil Amaral" w:date="2019-10-28T14:52:00Z">
                  <w:rPr>
                    <w:sz w:val="16"/>
                    <w:szCs w:val="16"/>
                  </w:rPr>
                </w:rPrChange>
              </w:rPr>
              <w:t>Metals, Thermoplastics, Ceramic</w:t>
            </w:r>
          </w:p>
        </w:tc>
        <w:tc>
          <w:tcPr>
            <w:tcW w:w="991" w:type="dxa"/>
            <w:tcPrChange w:id="358"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359" w:author="Calil Amaral" w:date="2019-10-28T14:52:00Z">
                  <w:rPr>
                    <w:sz w:val="16"/>
                    <w:szCs w:val="16"/>
                  </w:rPr>
                </w:rPrChange>
              </w:rPr>
            </w:pPr>
            <w:r w:rsidRPr="002C33CA">
              <w:rPr>
                <w:sz w:val="22"/>
                <w:szCs w:val="22"/>
                <w:rPrChange w:id="360" w:author="Calil Amaral" w:date="2019-10-28T14:52:00Z">
                  <w:rPr>
                    <w:sz w:val="16"/>
                    <w:szCs w:val="16"/>
                  </w:rPr>
                </w:rPrChange>
              </w:rPr>
              <w:t>High</w:t>
            </w:r>
          </w:p>
        </w:tc>
      </w:tr>
      <w:tr w:rsidR="006750A6" w:rsidRPr="002C33CA" w14:paraId="664DBBC6" w14:textId="77777777" w:rsidTr="002C33CA">
        <w:tc>
          <w:tcPr>
            <w:tcW w:w="2694" w:type="dxa"/>
            <w:tcPrChange w:id="361"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362" w:author="Calil Amaral" w:date="2019-10-28T14:52:00Z">
                  <w:rPr>
                    <w:sz w:val="16"/>
                    <w:szCs w:val="16"/>
                  </w:rPr>
                </w:rPrChange>
              </w:rPr>
            </w:pPr>
            <w:r w:rsidRPr="002C33CA">
              <w:rPr>
                <w:sz w:val="22"/>
                <w:szCs w:val="22"/>
                <w:rPrChange w:id="363" w:author="Calil Amaral" w:date="2019-10-28T14:52:00Z">
                  <w:rPr>
                    <w:sz w:val="16"/>
                    <w:szCs w:val="16"/>
                  </w:rPr>
                </w:rPrChange>
              </w:rPr>
              <w:t>Sheet Lamination</w:t>
            </w:r>
          </w:p>
        </w:tc>
        <w:tc>
          <w:tcPr>
            <w:tcW w:w="2551" w:type="dxa"/>
            <w:tcPrChange w:id="364"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365" w:author="Calil Amaral" w:date="2019-10-28T14:52:00Z">
                  <w:rPr>
                    <w:sz w:val="16"/>
                    <w:szCs w:val="16"/>
                  </w:rPr>
                </w:rPrChange>
              </w:rPr>
            </w:pPr>
            <w:r w:rsidRPr="002C33CA">
              <w:rPr>
                <w:sz w:val="22"/>
                <w:szCs w:val="22"/>
                <w:rPrChange w:id="366" w:author="Calil Amaral" w:date="2019-10-28T14:52:00Z">
                  <w:rPr>
                    <w:sz w:val="16"/>
                    <w:szCs w:val="16"/>
                  </w:rPr>
                </w:rPrChange>
              </w:rPr>
              <w:t>Sheet forming</w:t>
            </w:r>
          </w:p>
        </w:tc>
        <w:tc>
          <w:tcPr>
            <w:tcW w:w="2835" w:type="dxa"/>
            <w:tcPrChange w:id="367"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368" w:author="Calil Amaral" w:date="2019-10-28T14:52:00Z">
                  <w:rPr>
                    <w:sz w:val="16"/>
                    <w:szCs w:val="16"/>
                  </w:rPr>
                </w:rPrChange>
              </w:rPr>
            </w:pPr>
            <w:r w:rsidRPr="002C33CA">
              <w:rPr>
                <w:sz w:val="22"/>
                <w:szCs w:val="22"/>
                <w:rPrChange w:id="369" w:author="Calil Amaral" w:date="2019-10-28T14:52:00Z">
                  <w:rPr>
                    <w:sz w:val="16"/>
                    <w:szCs w:val="16"/>
                  </w:rPr>
                </w:rPrChange>
              </w:rPr>
              <w:t>Metals, Polymers, Paper</w:t>
            </w:r>
          </w:p>
        </w:tc>
        <w:tc>
          <w:tcPr>
            <w:tcW w:w="991" w:type="dxa"/>
            <w:tcPrChange w:id="370"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371" w:author="Calil Amaral" w:date="2019-10-28T14:52:00Z">
                  <w:rPr>
                    <w:sz w:val="16"/>
                    <w:szCs w:val="16"/>
                  </w:rPr>
                </w:rPrChange>
              </w:rPr>
            </w:pPr>
            <w:r w:rsidRPr="002C33CA">
              <w:rPr>
                <w:sz w:val="22"/>
                <w:szCs w:val="22"/>
                <w:rPrChange w:id="372"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373"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374" w:author="Calil Amaral" w:date="2019-10-28T14:52:00Z">
                  <w:rPr>
                    <w:sz w:val="16"/>
                    <w:szCs w:val="16"/>
                  </w:rPr>
                </w:rPrChange>
              </w:rPr>
            </w:pPr>
            <w:r w:rsidRPr="002C33CA">
              <w:rPr>
                <w:sz w:val="22"/>
                <w:szCs w:val="22"/>
                <w:rPrChange w:id="375" w:author="Calil Amaral" w:date="2019-10-28T14:52:00Z">
                  <w:rPr>
                    <w:sz w:val="16"/>
                    <w:szCs w:val="16"/>
                  </w:rPr>
                </w:rPrChange>
              </w:rPr>
              <w:t>Vat Polymerization</w:t>
            </w:r>
          </w:p>
        </w:tc>
        <w:tc>
          <w:tcPr>
            <w:tcW w:w="2551" w:type="dxa"/>
            <w:tcBorders>
              <w:bottom w:val="single" w:sz="4" w:space="0" w:color="auto"/>
            </w:tcBorders>
            <w:tcPrChange w:id="376"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377" w:author="Calil Amaral" w:date="2019-10-28T14:52:00Z">
                  <w:rPr>
                    <w:sz w:val="16"/>
                    <w:szCs w:val="16"/>
                  </w:rPr>
                </w:rPrChange>
              </w:rPr>
            </w:pPr>
            <w:r w:rsidRPr="002C33CA">
              <w:rPr>
                <w:sz w:val="22"/>
                <w:szCs w:val="22"/>
                <w:rPrChange w:id="378" w:author="Calil Amaral" w:date="2019-10-28T14:52:00Z">
                  <w:rPr>
                    <w:sz w:val="16"/>
                    <w:szCs w:val="16"/>
                  </w:rPr>
                </w:rPrChange>
              </w:rPr>
              <w:t>Stereolithography</w:t>
            </w:r>
          </w:p>
        </w:tc>
        <w:tc>
          <w:tcPr>
            <w:tcW w:w="2835" w:type="dxa"/>
            <w:tcBorders>
              <w:bottom w:val="single" w:sz="4" w:space="0" w:color="auto"/>
            </w:tcBorders>
            <w:tcPrChange w:id="379"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380" w:author="Calil Amaral" w:date="2019-10-28T14:52:00Z">
                  <w:rPr>
                    <w:sz w:val="16"/>
                    <w:szCs w:val="16"/>
                  </w:rPr>
                </w:rPrChange>
              </w:rPr>
            </w:pPr>
            <w:r w:rsidRPr="002C33CA">
              <w:rPr>
                <w:sz w:val="22"/>
                <w:szCs w:val="22"/>
                <w:rPrChange w:id="381" w:author="Calil Amaral" w:date="2019-10-28T14:52:00Z">
                  <w:rPr>
                    <w:sz w:val="16"/>
                    <w:szCs w:val="16"/>
                  </w:rPr>
                </w:rPrChange>
              </w:rPr>
              <w:t>UV curable resins, Wax, Ceramic</w:t>
            </w:r>
          </w:p>
        </w:tc>
        <w:tc>
          <w:tcPr>
            <w:tcW w:w="991" w:type="dxa"/>
            <w:tcBorders>
              <w:bottom w:val="single" w:sz="4" w:space="0" w:color="auto"/>
            </w:tcBorders>
            <w:tcPrChange w:id="382"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83" w:author="Calil Amaral" w:date="2019-10-28T14:52:00Z">
                  <w:rPr>
                    <w:sz w:val="16"/>
                    <w:szCs w:val="16"/>
                  </w:rPr>
                </w:rPrChange>
              </w:rPr>
            </w:pPr>
            <w:r w:rsidRPr="002C33CA">
              <w:rPr>
                <w:sz w:val="22"/>
                <w:szCs w:val="22"/>
                <w:rPrChange w:id="384" w:author="Calil Amaral" w:date="2019-10-28T14:52:00Z">
                  <w:rPr>
                    <w:sz w:val="16"/>
                    <w:szCs w:val="16"/>
                  </w:rPr>
                </w:rPrChange>
              </w:rPr>
              <w:t>-</w:t>
            </w:r>
          </w:p>
        </w:tc>
      </w:tr>
      <w:tr w:rsidR="006750A6" w:rsidRPr="009632EA" w14:paraId="0A99AB70" w14:textId="77777777" w:rsidTr="002C33CA">
        <w:tc>
          <w:tcPr>
            <w:tcW w:w="8080" w:type="dxa"/>
            <w:gridSpan w:val="3"/>
            <w:tcBorders>
              <w:top w:val="single" w:sz="4" w:space="0" w:color="auto"/>
            </w:tcBorders>
            <w:tcPrChange w:id="385"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86"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87" w:author="Calil Amaral" w:date="2019-10-28T14:52:00Z">
                  <w:rPr>
                    <w:sz w:val="16"/>
                    <w:szCs w:val="16"/>
                  </w:rPr>
                </w:rPrChange>
              </w:rPr>
            </w:pPr>
            <w:r w:rsidRPr="002C33CA">
              <w:rPr>
                <w:sz w:val="22"/>
                <w:szCs w:val="22"/>
                <w:vertAlign w:val="superscript"/>
                <w:rPrChange w:id="388" w:author="Calil Amaral" w:date="2019-10-28T14:52:00Z">
                  <w:rPr>
                    <w:sz w:val="16"/>
                    <w:szCs w:val="16"/>
                    <w:vertAlign w:val="superscript"/>
                  </w:rPr>
                </w:rPrChange>
              </w:rPr>
              <w:t>1</w:t>
            </w:r>
            <w:r w:rsidRPr="002C33CA">
              <w:rPr>
                <w:sz w:val="22"/>
                <w:szCs w:val="22"/>
                <w:rPrChange w:id="389"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90" w:author="Calil Amaral" w:date="2019-10-28T14:52:00Z">
                  <w:rPr>
                    <w:sz w:val="16"/>
                    <w:szCs w:val="16"/>
                  </w:rPr>
                </w:rPrChange>
              </w:rPr>
            </w:pPr>
            <w:r w:rsidRPr="002C33CA">
              <w:rPr>
                <w:sz w:val="22"/>
                <w:szCs w:val="22"/>
                <w:vertAlign w:val="superscript"/>
                <w:rPrChange w:id="391" w:author="Calil Amaral" w:date="2019-10-28T14:52:00Z">
                  <w:rPr>
                    <w:sz w:val="16"/>
                    <w:szCs w:val="16"/>
                    <w:vertAlign w:val="superscript"/>
                  </w:rPr>
                </w:rPrChange>
              </w:rPr>
              <w:t>2</w:t>
            </w:r>
            <w:r w:rsidRPr="002C33CA">
              <w:rPr>
                <w:sz w:val="22"/>
                <w:szCs w:val="22"/>
                <w:rPrChange w:id="392"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93" w:author="Calil Amaral" w:date="2019-10-28T14:52:00Z">
                  <w:rPr>
                    <w:sz w:val="16"/>
                    <w:szCs w:val="16"/>
                  </w:rPr>
                </w:rPrChange>
              </w:rPr>
            </w:pPr>
            <w:r w:rsidRPr="002C33CA">
              <w:rPr>
                <w:sz w:val="22"/>
                <w:szCs w:val="22"/>
                <w:vertAlign w:val="superscript"/>
                <w:rPrChange w:id="394" w:author="Calil Amaral" w:date="2019-10-28T14:52:00Z">
                  <w:rPr>
                    <w:sz w:val="16"/>
                    <w:szCs w:val="16"/>
                    <w:vertAlign w:val="superscript"/>
                  </w:rPr>
                </w:rPrChange>
              </w:rPr>
              <w:t xml:space="preserve">3 </w:t>
            </w:r>
            <w:r w:rsidRPr="002C33CA">
              <w:rPr>
                <w:sz w:val="22"/>
                <w:szCs w:val="22"/>
                <w:rPrChange w:id="395"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96" w:author="Calil Amaral" w:date="2019-10-28T14:52:00Z">
                  <w:rPr>
                    <w:sz w:val="16"/>
                    <w:szCs w:val="16"/>
                  </w:rPr>
                </w:rPrChange>
              </w:rPr>
            </w:pPr>
            <w:r w:rsidRPr="002C33CA">
              <w:rPr>
                <w:sz w:val="22"/>
                <w:szCs w:val="22"/>
                <w:vertAlign w:val="superscript"/>
                <w:rPrChange w:id="397" w:author="Calil Amaral" w:date="2019-10-28T14:52:00Z">
                  <w:rPr>
                    <w:sz w:val="16"/>
                    <w:szCs w:val="16"/>
                    <w:vertAlign w:val="superscript"/>
                  </w:rPr>
                </w:rPrChange>
              </w:rPr>
              <w:t>4</w:t>
            </w:r>
            <w:r w:rsidRPr="002C33CA">
              <w:rPr>
                <w:sz w:val="22"/>
                <w:szCs w:val="22"/>
                <w:rPrChange w:id="398" w:author="Calil Amaral" w:date="2019-10-28T14:52:00Z">
                  <w:rPr>
                    <w:sz w:val="16"/>
                    <w:szCs w:val="16"/>
                  </w:rPr>
                </w:rPrChange>
              </w:rPr>
              <w:t xml:space="preserve"> Selective Laser Melting;</w:t>
            </w:r>
            <w:commentRangeEnd w:id="284"/>
            <w:r w:rsidR="007C59A0" w:rsidRPr="002C33CA">
              <w:rPr>
                <w:rStyle w:val="CommentReference"/>
                <w:sz w:val="22"/>
                <w:szCs w:val="22"/>
                <w:rPrChange w:id="399" w:author="Calil Amaral" w:date="2019-10-28T14:52:00Z">
                  <w:rPr>
                    <w:rStyle w:val="CommentReference"/>
                  </w:rPr>
                </w:rPrChange>
              </w:rPr>
              <w:commentReference w:id="284"/>
            </w:r>
          </w:p>
        </w:tc>
        <w:tc>
          <w:tcPr>
            <w:tcW w:w="991" w:type="dxa"/>
            <w:tcBorders>
              <w:top w:val="single" w:sz="4" w:space="0" w:color="auto"/>
            </w:tcBorders>
            <w:tcPrChange w:id="400"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401" w:author="Calil Amaral" w:date="2019-10-28T14:52:00Z">
                  <w:rPr>
                    <w:sz w:val="16"/>
                    <w:szCs w:val="16"/>
                    <w:vertAlign w:val="superscript"/>
                  </w:rPr>
                </w:rPrChange>
              </w:rPr>
            </w:pPr>
          </w:p>
        </w:tc>
      </w:tr>
    </w:tbl>
    <w:p w14:paraId="0A2D14B5" w14:textId="3F84C496" w:rsidR="009C2BEB" w:rsidRPr="00A006BD" w:rsidDel="00E54E8F" w:rsidRDefault="009C2BEB" w:rsidP="009C2BEB">
      <w:pPr>
        <w:spacing w:after="0"/>
        <w:rPr>
          <w:del w:id="402" w:author="Calil Amaral" w:date="2019-11-01T02:02:00Z"/>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403" w:name="_Toc23173667"/>
      <w:r w:rsidRPr="00A006BD">
        <w:rPr>
          <w:lang w:val="en-US"/>
        </w:rPr>
        <w:t>Directed Energy Deposition</w:t>
      </w:r>
      <w:bookmarkEnd w:id="403"/>
    </w:p>
    <w:p w14:paraId="0826EF96" w14:textId="1382B2A4"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(ASTM; ISO, 2019)</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404"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405" w:author="Calil Amaral" w:date="2019-11-01T02:35:00Z">
        <w:r w:rsidR="001D610F" w:rsidRPr="00A006BD">
          <w:rPr>
            <w:lang w:val="en-US"/>
          </w:rPr>
          <w:t xml:space="preserve">Figure </w:t>
        </w:r>
        <w:r w:rsidR="001D610F">
          <w:rPr>
            <w:noProof/>
            <w:lang w:val="en-US"/>
          </w:rPr>
          <w:t>4</w:t>
        </w:r>
      </w:ins>
      <w:del w:id="406"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407"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2D22923C"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(ASTM; ISO, 2019)</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(VOLPATO et al., 2017)</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408"/>
      <w:r w:rsidRPr="00A006BD">
        <w:rPr>
          <w:noProof/>
          <w:lang w:eastAsia="pt-BR"/>
        </w:rPr>
        <w:lastRenderedPageBreak/>
        <w:drawing>
          <wp:inline distT="0" distB="0" distL="0" distR="0" wp14:anchorId="0511AD49" wp14:editId="4515E106">
            <wp:extent cx="4423144" cy="1983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432" cy="2058187"/>
                    </a:xfrm>
                    <a:prstGeom prst="rect">
                      <a:avLst/>
                    </a:prstGeom>
                  </pic:spPr>
                </pic:pic>
              </a:graphicData>
            </a:graphic>
          </wp:inline>
        </w:drawing>
      </w:r>
      <w:commentRangeEnd w:id="408"/>
      <w:r w:rsidR="007C59A0">
        <w:rPr>
          <w:rStyle w:val="CommentReference"/>
        </w:rPr>
        <w:commentReference w:id="408"/>
      </w:r>
    </w:p>
    <w:p w14:paraId="418421CE" w14:textId="1E96ADC0" w:rsidR="00231E66" w:rsidRDefault="00231E66" w:rsidP="00231E66">
      <w:pPr>
        <w:pStyle w:val="Caption"/>
        <w:jc w:val="center"/>
        <w:rPr>
          <w:lang w:val="en-US"/>
        </w:rPr>
      </w:pPr>
      <w:bookmarkStart w:id="409"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1D610F">
        <w:rPr>
          <w:noProof/>
          <w:lang w:val="en-US"/>
        </w:rPr>
        <w:t>4</w:t>
      </w:r>
      <w:r w:rsidRPr="00A006BD">
        <w:rPr>
          <w:lang w:val="en-US"/>
        </w:rPr>
        <w:fldChar w:fldCharType="end"/>
      </w:r>
      <w:bookmarkEnd w:id="409"/>
      <w:r w:rsidRPr="00A006BD">
        <w:rPr>
          <w:lang w:val="en-US"/>
        </w:rPr>
        <w:t xml:space="preserve"> - Classification of Directed Energy Deposition (DED) systems</w:t>
      </w:r>
      <w:ins w:id="410"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(DASS; MORIDI, 2019)</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141F73AF"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Pr>
          <w:lang w:val="en-US"/>
        </w:rPr>
        <w:fldChar w:fldCharType="separate"/>
      </w:r>
      <w:r w:rsidR="003450BF" w:rsidRPr="003450BF">
        <w:rPr>
          <w:noProof/>
          <w:lang w:val="en-US"/>
        </w:rPr>
        <w:t>(ASTM; ISO, 2019)</w:t>
      </w:r>
      <w:r>
        <w:rPr>
          <w:lang w:val="en-US"/>
        </w:rPr>
        <w:fldChar w:fldCharType="end"/>
      </w:r>
      <w:r>
        <w:rPr>
          <w:lang w:val="en-US"/>
        </w:rPr>
        <w:t>.</w:t>
      </w:r>
    </w:p>
    <w:p w14:paraId="5C7BA2A1" w14:textId="23A61CC8" w:rsidR="00CB363A" w:rsidRDefault="00CB363A" w:rsidP="00CB363A">
      <w:pPr>
        <w:pStyle w:val="Heading3"/>
        <w:rPr>
          <w:lang w:val="en-US"/>
        </w:rPr>
      </w:pPr>
      <w:bookmarkStart w:id="411" w:name="_Toc23173668"/>
      <w:r>
        <w:rPr>
          <w:lang w:val="en-US"/>
        </w:rPr>
        <w:t>Laser technology</w:t>
      </w:r>
      <w:bookmarkEnd w:id="411"/>
    </w:p>
    <w:p w14:paraId="544095DE" w14:textId="79465A17" w:rsidR="00CB363A" w:rsidRPr="00A006BD" w:rsidRDefault="00CB363A" w:rsidP="00CB363A">
      <w:pPr>
        <w:rPr>
          <w:b/>
          <w:bCs/>
          <w:lang w:val="en-US"/>
        </w:rPr>
      </w:pPr>
      <w:commentRangeStart w:id="412"/>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3450B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Technology","edition":"4th","id":"ITEM-1","issued":{"date-parts":[["2012"]]},"publisher":"IEEE Press","publisher-place":"New Jersey, NY","title":"Introduction to Laser Technology","type":"book"},"uris":["http://www.mendeley.com/documents/?uuid=dc0183fa-ac2a-4769-bd0b-739eaada57c9"]}],"mendeley":{"formattedCitation":"(HITZ; EWING; HECHT, 2012)","plainTextFormattedCitation":"(HITZ; EWING; HECHT, 2012)","previouslyFormattedCitation":"[18]"},"properties":{"noteIndex":0},"schema":"https://github.com/citation-style-language/schema/raw/master/csl-citation.json"}</w:instrText>
      </w:r>
      <w:r>
        <w:rPr>
          <w:rStyle w:val="FootnoteReference"/>
          <w:lang w:val="en-US"/>
        </w:rPr>
        <w:fldChar w:fldCharType="separate"/>
      </w:r>
      <w:r w:rsidR="003450BF" w:rsidRPr="003450BF">
        <w:rPr>
          <w:noProof/>
          <w:lang w:val="en-US"/>
        </w:rPr>
        <w:t>(HITZ; EWING; HECHT, 2012)</w:t>
      </w:r>
      <w:r>
        <w:rPr>
          <w:rStyle w:val="FootnoteReference"/>
          <w:lang w:val="en-US"/>
        </w:rPr>
        <w:fldChar w:fldCharType="end"/>
      </w:r>
      <w:r w:rsidRPr="00A006BD">
        <w:rPr>
          <w:lang w:val="en-US"/>
        </w:rPr>
        <w:t>.</w:t>
      </w:r>
      <w:commentRangeEnd w:id="412"/>
      <w:r w:rsidR="007B1CD6">
        <w:rPr>
          <w:rStyle w:val="CommentReference"/>
        </w:rPr>
        <w:commentReference w:id="412"/>
      </w:r>
    </w:p>
    <w:p w14:paraId="4CC23B4B" w14:textId="245C46E7"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413" w:author="Milton Pereira" w:date="2019-10-21T17:02:00Z">
        <w:r w:rsidR="00711C95">
          <w:rPr>
            <w:lang w:val="en-US"/>
          </w:rPr>
          <w:t xml:space="preserve">Harold </w:t>
        </w:r>
      </w:ins>
      <w:proofErr w:type="spellStart"/>
      <w:r w:rsidRPr="00A006BD">
        <w:rPr>
          <w:lang w:val="en-US"/>
        </w:rPr>
        <w:t>Mai</w:t>
      </w:r>
      <w:del w:id="414"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415" w:author="Calil Amaral" w:date="2019-10-28T15:48:00Z"/>
          <w:lang w:val="en-US"/>
        </w:rPr>
      </w:pPr>
      <w:bookmarkStart w:id="416" w:name="_Ref20064347"/>
      <w:commentRangeStart w:id="417"/>
      <w:del w:id="418" w:author="Calil Amaral" w:date="2019-10-28T15:48:00Z">
        <w:r w:rsidRPr="00A006BD" w:rsidDel="00EE4CE3">
          <w:rPr>
            <w:lang w:val="en-US"/>
          </w:rPr>
          <w:delText xml:space="preserve">Table </w:delText>
        </w:r>
        <w:r w:rsidRPr="00A006BD" w:rsidDel="00EE4CE3">
          <w:rPr>
            <w:lang w:val="en-US"/>
          </w:rPr>
          <w:fldChar w:fldCharType="begin"/>
        </w:r>
        <w:r w:rsidRPr="00A006BD" w:rsidDel="00EE4CE3">
          <w:rPr>
            <w:lang w:val="en-US"/>
          </w:rPr>
          <w:delInstrText xml:space="preserve"> SEQ Table \* ARABIC </w:delInstrText>
        </w:r>
        <w:r w:rsidRPr="00A006BD" w:rsidDel="00EE4CE3">
          <w:rPr>
            <w:lang w:val="en-US"/>
          </w:rPr>
          <w:fldChar w:fldCharType="separate"/>
        </w:r>
        <w:r w:rsidR="001B6890" w:rsidDel="00EE4CE3">
          <w:rPr>
            <w:noProof/>
            <w:lang w:val="en-US"/>
          </w:rPr>
          <w:delText>2</w:delText>
        </w:r>
        <w:r w:rsidRPr="00A006BD" w:rsidDel="00EE4CE3">
          <w:rPr>
            <w:lang w:val="en-US"/>
          </w:rPr>
          <w:fldChar w:fldCharType="end"/>
        </w:r>
        <w:bookmarkEnd w:id="416"/>
        <w:r w:rsidRPr="00A006BD" w:rsidDel="00EE4CE3">
          <w:rPr>
            <w:lang w:val="en-US"/>
          </w:rPr>
          <w:delText xml:space="preserve"> - Some important commercial lasers. Adapted from </w:delText>
        </w:r>
        <w:r w:rsidDel="00EE4CE3">
          <w:rPr>
            <w:rStyle w:val="FootnoteReference"/>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lang w:val="en-US"/>
          </w:rPr>
          <w:fldChar w:fldCharType="separate"/>
        </w:r>
        <w:r w:rsidR="005C1BEA" w:rsidRPr="005C1BEA" w:rsidDel="00EE4CE3">
          <w:rPr>
            <w:i w:val="0"/>
            <w:noProof/>
            <w:lang w:val="en-US"/>
          </w:rPr>
          <w:delText>[16]</w:delText>
        </w:r>
        <w:r w:rsidDel="00EE4CE3">
          <w:rPr>
            <w:rStyle w:val="FootnoteReference"/>
            <w:lang w:val="en-US"/>
          </w:rPr>
          <w:fldChar w:fldCharType="end"/>
        </w:r>
        <w:r w:rsidRPr="00A006BD" w:rsidDel="00EE4CE3">
          <w:rPr>
            <w:lang w:val="en-US"/>
          </w:rPr>
          <w:delText>.</w:delText>
        </w:r>
        <w:commentRangeEnd w:id="417"/>
        <w:r w:rsidR="00711C95" w:rsidDel="00EE4CE3">
          <w:rPr>
            <w:rStyle w:val="CommentReference"/>
            <w:i w:val="0"/>
            <w:iCs w:val="0"/>
          </w:rPr>
          <w:commentReference w:id="417"/>
        </w:r>
      </w:del>
    </w:p>
    <w:tbl>
      <w:tblPr>
        <w:tblStyle w:val="TableGrid"/>
        <w:tblW w:w="0" w:type="auto"/>
        <w:tblLook w:val="04A0" w:firstRow="1" w:lastRow="0" w:firstColumn="1" w:lastColumn="0" w:noHBand="0" w:noVBand="1"/>
      </w:tblPr>
      <w:tblGrid>
        <w:gridCol w:w="3020"/>
        <w:gridCol w:w="2195"/>
        <w:gridCol w:w="3846"/>
      </w:tblGrid>
      <w:tr w:rsidR="00CB363A" w:rsidRPr="009632EA" w:rsidDel="00EE4CE3" w14:paraId="2167E4F8" w14:textId="4829312B" w:rsidTr="00CB363A">
        <w:trPr>
          <w:del w:id="419"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9632EA" w:rsidDel="00EE4CE3" w:rsidRDefault="00CB363A" w:rsidP="00CB363A">
            <w:pPr>
              <w:spacing w:line="276" w:lineRule="auto"/>
              <w:ind w:firstLine="0"/>
              <w:rPr>
                <w:del w:id="420" w:author="Calil Amaral" w:date="2019-10-28T15:48:00Z"/>
                <w:b/>
                <w:bCs/>
                <w:sz w:val="20"/>
                <w:szCs w:val="20"/>
                <w:rPrChange w:id="421" w:author="Calil Amaral" w:date="2019-11-06T23:20:00Z">
                  <w:rPr>
                    <w:del w:id="422" w:author="Calil Amaral" w:date="2019-10-28T15:48:00Z"/>
                    <w:b/>
                    <w:bCs/>
                    <w:sz w:val="20"/>
                    <w:szCs w:val="20"/>
                  </w:rPr>
                </w:rPrChange>
              </w:rPr>
            </w:pPr>
            <w:del w:id="423" w:author="Calil Amaral" w:date="2019-10-28T15:48:00Z">
              <w:r w:rsidRPr="009632EA" w:rsidDel="00EE4CE3">
                <w:rPr>
                  <w:b/>
                  <w:bCs/>
                  <w:sz w:val="20"/>
                  <w:szCs w:val="20"/>
                  <w:rPrChange w:id="424" w:author="Calil Amaral" w:date="2019-11-06T23:20:00Z">
                    <w:rPr>
                      <w:b/>
                      <w:bCs/>
                      <w:sz w:val="20"/>
                      <w:szCs w:val="20"/>
                    </w:rPr>
                  </w:rPrChange>
                </w:rPr>
                <w:delText>Laser</w:delText>
              </w:r>
            </w:del>
          </w:p>
        </w:tc>
        <w:tc>
          <w:tcPr>
            <w:tcW w:w="2195" w:type="dxa"/>
            <w:tcBorders>
              <w:top w:val="single" w:sz="4" w:space="0" w:color="auto"/>
              <w:left w:val="nil"/>
              <w:bottom w:val="single" w:sz="4" w:space="0" w:color="auto"/>
              <w:right w:val="nil"/>
            </w:tcBorders>
          </w:tcPr>
          <w:p w14:paraId="0EE795B1" w14:textId="1A3E4D89" w:rsidR="00CB363A" w:rsidRPr="009632EA" w:rsidDel="00EE4CE3" w:rsidRDefault="00CB363A" w:rsidP="00CB363A">
            <w:pPr>
              <w:spacing w:line="276" w:lineRule="auto"/>
              <w:ind w:firstLine="0"/>
              <w:rPr>
                <w:del w:id="425" w:author="Calil Amaral" w:date="2019-10-28T15:48:00Z"/>
                <w:b/>
                <w:bCs/>
                <w:sz w:val="20"/>
                <w:szCs w:val="20"/>
                <w:rPrChange w:id="426" w:author="Calil Amaral" w:date="2019-11-06T23:20:00Z">
                  <w:rPr>
                    <w:del w:id="427" w:author="Calil Amaral" w:date="2019-10-28T15:48:00Z"/>
                    <w:b/>
                    <w:bCs/>
                    <w:sz w:val="20"/>
                    <w:szCs w:val="20"/>
                  </w:rPr>
                </w:rPrChange>
              </w:rPr>
            </w:pPr>
            <w:del w:id="428" w:author="Calil Amaral" w:date="2019-10-28T15:48:00Z">
              <w:r w:rsidRPr="009632EA" w:rsidDel="00EE4CE3">
                <w:rPr>
                  <w:b/>
                  <w:bCs/>
                  <w:sz w:val="20"/>
                  <w:szCs w:val="20"/>
                  <w:rPrChange w:id="429" w:author="Calil Amaral" w:date="2019-11-06T23:20: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9632EA" w:rsidDel="00EE4CE3" w:rsidRDefault="00CB363A" w:rsidP="00CB363A">
            <w:pPr>
              <w:spacing w:line="276" w:lineRule="auto"/>
              <w:ind w:firstLine="0"/>
              <w:rPr>
                <w:del w:id="430" w:author="Calil Amaral" w:date="2019-10-28T15:48:00Z"/>
                <w:b/>
                <w:bCs/>
                <w:sz w:val="20"/>
                <w:szCs w:val="20"/>
                <w:rPrChange w:id="431" w:author="Calil Amaral" w:date="2019-11-06T23:20:00Z">
                  <w:rPr>
                    <w:del w:id="432" w:author="Calil Amaral" w:date="2019-10-28T15:48:00Z"/>
                    <w:b/>
                    <w:bCs/>
                    <w:sz w:val="20"/>
                    <w:szCs w:val="20"/>
                  </w:rPr>
                </w:rPrChange>
              </w:rPr>
            </w:pPr>
            <w:del w:id="433" w:author="Calil Amaral" w:date="2019-10-28T15:48:00Z">
              <w:r w:rsidRPr="009632EA" w:rsidDel="00EE4CE3">
                <w:rPr>
                  <w:b/>
                  <w:bCs/>
                  <w:sz w:val="20"/>
                  <w:szCs w:val="20"/>
                  <w:rPrChange w:id="434" w:author="Calil Amaral" w:date="2019-11-06T23:20:00Z">
                    <w:rPr>
                      <w:b/>
                      <w:bCs/>
                      <w:sz w:val="20"/>
                      <w:szCs w:val="20"/>
                    </w:rPr>
                  </w:rPrChange>
                </w:rPr>
                <w:delText>Average power range</w:delText>
              </w:r>
            </w:del>
          </w:p>
        </w:tc>
      </w:tr>
      <w:tr w:rsidR="00CB363A" w:rsidRPr="009632EA" w:rsidDel="00EE4CE3" w14:paraId="53B3D229" w14:textId="4C073ABE" w:rsidTr="00CB363A">
        <w:trPr>
          <w:del w:id="435" w:author="Calil Amaral" w:date="2019-10-28T15:48:00Z"/>
        </w:trPr>
        <w:tc>
          <w:tcPr>
            <w:tcW w:w="3020" w:type="dxa"/>
            <w:tcBorders>
              <w:top w:val="single" w:sz="4" w:space="0" w:color="auto"/>
              <w:left w:val="nil"/>
              <w:bottom w:val="nil"/>
              <w:right w:val="nil"/>
            </w:tcBorders>
          </w:tcPr>
          <w:p w14:paraId="29C7C2CE" w14:textId="6EDAE113" w:rsidR="00CB363A" w:rsidRPr="009632EA" w:rsidDel="00EE4CE3" w:rsidRDefault="00CB363A" w:rsidP="00CB363A">
            <w:pPr>
              <w:spacing w:line="276" w:lineRule="auto"/>
              <w:ind w:firstLine="0"/>
              <w:rPr>
                <w:del w:id="436" w:author="Calil Amaral" w:date="2019-10-28T15:48:00Z"/>
                <w:sz w:val="20"/>
                <w:szCs w:val="20"/>
                <w:rPrChange w:id="437" w:author="Calil Amaral" w:date="2019-11-06T23:20:00Z">
                  <w:rPr>
                    <w:del w:id="438" w:author="Calil Amaral" w:date="2019-10-28T15:48:00Z"/>
                    <w:sz w:val="20"/>
                    <w:szCs w:val="20"/>
                  </w:rPr>
                </w:rPrChange>
              </w:rPr>
            </w:pPr>
            <w:del w:id="439" w:author="Calil Amaral" w:date="2019-10-28T15:48:00Z">
              <w:r w:rsidRPr="009632EA" w:rsidDel="00EE4CE3">
                <w:rPr>
                  <w:sz w:val="20"/>
                  <w:szCs w:val="20"/>
                  <w:rPrChange w:id="440" w:author="Calil Amaral" w:date="2019-11-06T23:20:00Z">
                    <w:rPr>
                      <w:sz w:val="20"/>
                      <w:szCs w:val="20"/>
                    </w:rPr>
                  </w:rPrChange>
                </w:rPr>
                <w:delText>Carbon dioxide (CO</w:delText>
              </w:r>
              <w:r w:rsidRPr="009632EA" w:rsidDel="00EE4CE3">
                <w:rPr>
                  <w:sz w:val="20"/>
                  <w:szCs w:val="20"/>
                  <w:vertAlign w:val="subscript"/>
                  <w:rPrChange w:id="441" w:author="Calil Amaral" w:date="2019-11-06T23:20:00Z">
                    <w:rPr>
                      <w:sz w:val="20"/>
                      <w:szCs w:val="20"/>
                      <w:vertAlign w:val="subscript"/>
                    </w:rPr>
                  </w:rPrChange>
                </w:rPr>
                <w:delText>2</w:delText>
              </w:r>
              <w:r w:rsidRPr="009632EA" w:rsidDel="00EE4CE3">
                <w:rPr>
                  <w:sz w:val="20"/>
                  <w:szCs w:val="20"/>
                  <w:rPrChange w:id="442" w:author="Calil Amaral" w:date="2019-11-06T23:20: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9632EA" w:rsidDel="00EE4CE3" w:rsidRDefault="00CB363A" w:rsidP="00CB363A">
            <w:pPr>
              <w:spacing w:line="276" w:lineRule="auto"/>
              <w:ind w:firstLine="0"/>
              <w:rPr>
                <w:del w:id="443" w:author="Calil Amaral" w:date="2019-10-28T15:48:00Z"/>
                <w:sz w:val="20"/>
                <w:szCs w:val="20"/>
                <w:rPrChange w:id="444" w:author="Calil Amaral" w:date="2019-11-06T23:20:00Z">
                  <w:rPr>
                    <w:del w:id="445" w:author="Calil Amaral" w:date="2019-10-28T15:48:00Z"/>
                    <w:sz w:val="20"/>
                    <w:szCs w:val="20"/>
                  </w:rPr>
                </w:rPrChange>
              </w:rPr>
            </w:pPr>
            <w:del w:id="446" w:author="Calil Amaral" w:date="2019-10-28T15:48:00Z">
              <w:r w:rsidRPr="009632EA" w:rsidDel="00EE4CE3">
                <w:rPr>
                  <w:sz w:val="20"/>
                  <w:szCs w:val="20"/>
                  <w:rPrChange w:id="447" w:author="Calil Amaral" w:date="2019-11-06T23:20: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9632EA" w:rsidDel="00EE4CE3" w:rsidRDefault="00CB363A" w:rsidP="00CB363A">
            <w:pPr>
              <w:spacing w:line="276" w:lineRule="auto"/>
              <w:ind w:firstLine="0"/>
              <w:rPr>
                <w:del w:id="448" w:author="Calil Amaral" w:date="2019-10-28T15:48:00Z"/>
                <w:sz w:val="20"/>
                <w:szCs w:val="20"/>
                <w:rPrChange w:id="449" w:author="Calil Amaral" w:date="2019-11-06T23:20:00Z">
                  <w:rPr>
                    <w:del w:id="450" w:author="Calil Amaral" w:date="2019-10-28T15:48:00Z"/>
                    <w:sz w:val="20"/>
                    <w:szCs w:val="20"/>
                  </w:rPr>
                </w:rPrChange>
              </w:rPr>
            </w:pPr>
            <w:del w:id="451" w:author="Calil Amaral" w:date="2019-10-28T15:48:00Z">
              <w:r w:rsidRPr="009632EA" w:rsidDel="00EE4CE3">
                <w:rPr>
                  <w:sz w:val="20"/>
                  <w:szCs w:val="20"/>
                  <w:rPrChange w:id="452" w:author="Calil Amaral" w:date="2019-11-06T23:20:00Z">
                    <w:rPr>
                      <w:sz w:val="20"/>
                      <w:szCs w:val="20"/>
                    </w:rPr>
                  </w:rPrChange>
                </w:rPr>
                <w:delText>Milliwatts to tens of kilowatts</w:delText>
              </w:r>
            </w:del>
          </w:p>
        </w:tc>
      </w:tr>
      <w:tr w:rsidR="00CB363A" w:rsidRPr="009632EA" w:rsidDel="00EE4CE3" w14:paraId="0C205059" w14:textId="4559DCB1" w:rsidTr="00CB363A">
        <w:trPr>
          <w:del w:id="453" w:author="Calil Amaral" w:date="2019-10-28T15:48:00Z"/>
        </w:trPr>
        <w:tc>
          <w:tcPr>
            <w:tcW w:w="3020" w:type="dxa"/>
            <w:tcBorders>
              <w:top w:val="nil"/>
              <w:left w:val="nil"/>
              <w:bottom w:val="nil"/>
              <w:right w:val="nil"/>
            </w:tcBorders>
          </w:tcPr>
          <w:p w14:paraId="349263B5" w14:textId="692040DA" w:rsidR="00CB363A" w:rsidRPr="009632EA" w:rsidDel="00EE4CE3" w:rsidRDefault="00CB363A" w:rsidP="00CB363A">
            <w:pPr>
              <w:spacing w:line="276" w:lineRule="auto"/>
              <w:ind w:firstLine="0"/>
              <w:rPr>
                <w:del w:id="454" w:author="Calil Amaral" w:date="2019-10-28T15:48:00Z"/>
                <w:sz w:val="20"/>
                <w:szCs w:val="20"/>
                <w:rPrChange w:id="455" w:author="Calil Amaral" w:date="2019-11-06T23:20:00Z">
                  <w:rPr>
                    <w:del w:id="456" w:author="Calil Amaral" w:date="2019-10-28T15:48:00Z"/>
                    <w:sz w:val="20"/>
                    <w:szCs w:val="20"/>
                  </w:rPr>
                </w:rPrChange>
              </w:rPr>
            </w:pPr>
            <w:del w:id="457" w:author="Calil Amaral" w:date="2019-10-28T15:48:00Z">
              <w:r w:rsidRPr="009632EA" w:rsidDel="00EE4CE3">
                <w:rPr>
                  <w:sz w:val="20"/>
                  <w:szCs w:val="20"/>
                  <w:rPrChange w:id="458" w:author="Calil Amaral" w:date="2019-11-06T23:20:00Z">
                    <w:rPr>
                      <w:sz w:val="20"/>
                      <w:szCs w:val="20"/>
                    </w:rPr>
                  </w:rPrChange>
                </w:rPr>
                <w:delText>Nd:YAG</w:delText>
              </w:r>
            </w:del>
          </w:p>
        </w:tc>
        <w:tc>
          <w:tcPr>
            <w:tcW w:w="2195" w:type="dxa"/>
            <w:tcBorders>
              <w:top w:val="nil"/>
              <w:left w:val="nil"/>
              <w:bottom w:val="nil"/>
              <w:right w:val="nil"/>
            </w:tcBorders>
          </w:tcPr>
          <w:p w14:paraId="6F07F769" w14:textId="2BE4C2FB" w:rsidR="00CB363A" w:rsidRPr="009632EA" w:rsidDel="00EE4CE3" w:rsidRDefault="00CB363A" w:rsidP="00CB363A">
            <w:pPr>
              <w:spacing w:line="276" w:lineRule="auto"/>
              <w:ind w:firstLine="0"/>
              <w:rPr>
                <w:del w:id="459" w:author="Calil Amaral" w:date="2019-10-28T15:48:00Z"/>
                <w:sz w:val="20"/>
                <w:szCs w:val="20"/>
                <w:rPrChange w:id="460" w:author="Calil Amaral" w:date="2019-11-06T23:20:00Z">
                  <w:rPr>
                    <w:del w:id="461" w:author="Calil Amaral" w:date="2019-10-28T15:48:00Z"/>
                    <w:sz w:val="20"/>
                    <w:szCs w:val="20"/>
                  </w:rPr>
                </w:rPrChange>
              </w:rPr>
            </w:pPr>
            <w:del w:id="462" w:author="Calil Amaral" w:date="2019-10-28T15:48:00Z">
              <w:r w:rsidRPr="009632EA" w:rsidDel="00EE4CE3">
                <w:rPr>
                  <w:sz w:val="20"/>
                  <w:szCs w:val="20"/>
                  <w:rPrChange w:id="463" w:author="Calil Amaral" w:date="2019-11-06T23:20:00Z">
                    <w:rPr>
                      <w:sz w:val="20"/>
                      <w:szCs w:val="20"/>
                    </w:rPr>
                  </w:rPrChange>
                </w:rPr>
                <w:delText>1,06 µm</w:delText>
              </w:r>
            </w:del>
          </w:p>
        </w:tc>
        <w:tc>
          <w:tcPr>
            <w:tcW w:w="3846" w:type="dxa"/>
            <w:tcBorders>
              <w:top w:val="nil"/>
              <w:left w:val="nil"/>
              <w:bottom w:val="nil"/>
              <w:right w:val="nil"/>
            </w:tcBorders>
          </w:tcPr>
          <w:p w14:paraId="1FAB5D20" w14:textId="1070758A" w:rsidR="00CB363A" w:rsidRPr="009632EA" w:rsidDel="00EE4CE3" w:rsidRDefault="00CB363A" w:rsidP="00CB363A">
            <w:pPr>
              <w:spacing w:line="276" w:lineRule="auto"/>
              <w:ind w:firstLine="0"/>
              <w:rPr>
                <w:del w:id="464" w:author="Calil Amaral" w:date="2019-10-28T15:48:00Z"/>
                <w:sz w:val="20"/>
                <w:szCs w:val="20"/>
                <w:rPrChange w:id="465" w:author="Calil Amaral" w:date="2019-11-06T23:20:00Z">
                  <w:rPr>
                    <w:del w:id="466" w:author="Calil Amaral" w:date="2019-10-28T15:48:00Z"/>
                    <w:sz w:val="20"/>
                    <w:szCs w:val="20"/>
                  </w:rPr>
                </w:rPrChange>
              </w:rPr>
            </w:pPr>
            <w:del w:id="467" w:author="Calil Amaral" w:date="2019-10-28T15:48:00Z">
              <w:r w:rsidRPr="009632EA" w:rsidDel="00EE4CE3">
                <w:rPr>
                  <w:sz w:val="20"/>
                  <w:szCs w:val="20"/>
                  <w:rPrChange w:id="468" w:author="Calil Amaral" w:date="2019-11-06T23:20:00Z">
                    <w:rPr>
                      <w:sz w:val="20"/>
                      <w:szCs w:val="20"/>
                    </w:rPr>
                  </w:rPrChange>
                </w:rPr>
                <w:delText>Milliwatts to hundreds of watts</w:delText>
              </w:r>
            </w:del>
          </w:p>
        </w:tc>
      </w:tr>
      <w:tr w:rsidR="00CB363A" w:rsidRPr="009632EA" w:rsidDel="00EE4CE3" w14:paraId="5D0E2C83" w14:textId="5BFFD98E" w:rsidTr="00CB363A">
        <w:trPr>
          <w:del w:id="469" w:author="Calil Amaral" w:date="2019-10-28T15:48:00Z"/>
        </w:trPr>
        <w:tc>
          <w:tcPr>
            <w:tcW w:w="3020" w:type="dxa"/>
            <w:tcBorders>
              <w:top w:val="nil"/>
              <w:left w:val="nil"/>
              <w:bottom w:val="nil"/>
              <w:right w:val="nil"/>
            </w:tcBorders>
          </w:tcPr>
          <w:p w14:paraId="4EB710E4" w14:textId="23744D91" w:rsidR="00CB363A" w:rsidRPr="009632EA" w:rsidDel="00EE4CE3" w:rsidRDefault="00CB363A" w:rsidP="00CB363A">
            <w:pPr>
              <w:spacing w:line="276" w:lineRule="auto"/>
              <w:ind w:firstLine="0"/>
              <w:rPr>
                <w:del w:id="470" w:author="Calil Amaral" w:date="2019-10-28T15:48:00Z"/>
                <w:sz w:val="20"/>
                <w:szCs w:val="20"/>
                <w:rPrChange w:id="471" w:author="Calil Amaral" w:date="2019-11-06T23:20:00Z">
                  <w:rPr>
                    <w:del w:id="472" w:author="Calil Amaral" w:date="2019-10-28T15:48:00Z"/>
                    <w:sz w:val="20"/>
                    <w:szCs w:val="20"/>
                  </w:rPr>
                </w:rPrChange>
              </w:rPr>
            </w:pPr>
          </w:p>
        </w:tc>
        <w:tc>
          <w:tcPr>
            <w:tcW w:w="2195" w:type="dxa"/>
            <w:tcBorders>
              <w:top w:val="nil"/>
              <w:left w:val="nil"/>
              <w:bottom w:val="nil"/>
              <w:right w:val="nil"/>
            </w:tcBorders>
          </w:tcPr>
          <w:p w14:paraId="600FDB42" w14:textId="3A70C510" w:rsidR="00CB363A" w:rsidRPr="009632EA" w:rsidDel="00EE4CE3" w:rsidRDefault="00CB363A" w:rsidP="00CB363A">
            <w:pPr>
              <w:spacing w:line="276" w:lineRule="auto"/>
              <w:ind w:firstLine="0"/>
              <w:rPr>
                <w:del w:id="473" w:author="Calil Amaral" w:date="2019-10-28T15:48:00Z"/>
                <w:sz w:val="20"/>
                <w:szCs w:val="20"/>
                <w:rPrChange w:id="474" w:author="Calil Amaral" w:date="2019-11-06T23:20:00Z">
                  <w:rPr>
                    <w:del w:id="475" w:author="Calil Amaral" w:date="2019-10-28T15:48:00Z"/>
                    <w:sz w:val="20"/>
                    <w:szCs w:val="20"/>
                  </w:rPr>
                </w:rPrChange>
              </w:rPr>
            </w:pPr>
            <w:del w:id="476" w:author="Calil Amaral" w:date="2019-10-28T15:48:00Z">
              <w:r w:rsidRPr="009632EA" w:rsidDel="00EE4CE3">
                <w:rPr>
                  <w:sz w:val="20"/>
                  <w:szCs w:val="20"/>
                  <w:rPrChange w:id="477" w:author="Calil Amaral" w:date="2019-11-06T23:20:00Z">
                    <w:rPr>
                      <w:sz w:val="20"/>
                      <w:szCs w:val="20"/>
                    </w:rPr>
                  </w:rPrChange>
                </w:rPr>
                <w:delText>532 nm</w:delText>
              </w:r>
            </w:del>
          </w:p>
        </w:tc>
        <w:tc>
          <w:tcPr>
            <w:tcW w:w="3846" w:type="dxa"/>
            <w:tcBorders>
              <w:top w:val="nil"/>
              <w:left w:val="nil"/>
              <w:bottom w:val="nil"/>
              <w:right w:val="nil"/>
            </w:tcBorders>
          </w:tcPr>
          <w:p w14:paraId="5B5B6A69" w14:textId="5158F019" w:rsidR="00CB363A" w:rsidRPr="009632EA" w:rsidDel="00EE4CE3" w:rsidRDefault="00CB363A" w:rsidP="00CB363A">
            <w:pPr>
              <w:spacing w:line="276" w:lineRule="auto"/>
              <w:ind w:firstLine="0"/>
              <w:rPr>
                <w:del w:id="478" w:author="Calil Amaral" w:date="2019-10-28T15:48:00Z"/>
                <w:sz w:val="20"/>
                <w:szCs w:val="20"/>
                <w:rPrChange w:id="479" w:author="Calil Amaral" w:date="2019-11-06T23:20:00Z">
                  <w:rPr>
                    <w:del w:id="480" w:author="Calil Amaral" w:date="2019-10-28T15:48:00Z"/>
                    <w:sz w:val="20"/>
                    <w:szCs w:val="20"/>
                  </w:rPr>
                </w:rPrChange>
              </w:rPr>
            </w:pPr>
            <w:del w:id="481" w:author="Calil Amaral" w:date="2019-10-28T15:48:00Z">
              <w:r w:rsidRPr="009632EA" w:rsidDel="00EE4CE3">
                <w:rPr>
                  <w:sz w:val="20"/>
                  <w:szCs w:val="20"/>
                  <w:rPrChange w:id="482" w:author="Calil Amaral" w:date="2019-11-06T23:20:00Z">
                    <w:rPr>
                      <w:sz w:val="20"/>
                      <w:szCs w:val="20"/>
                    </w:rPr>
                  </w:rPrChange>
                </w:rPr>
                <w:delText>Milliwatts to watts</w:delText>
              </w:r>
            </w:del>
          </w:p>
        </w:tc>
      </w:tr>
      <w:tr w:rsidR="00CB363A" w:rsidRPr="009632EA" w:rsidDel="00EE4CE3" w14:paraId="7A22CA89" w14:textId="0E3027A8" w:rsidTr="00CB363A">
        <w:trPr>
          <w:del w:id="483" w:author="Calil Amaral" w:date="2019-10-28T15:48:00Z"/>
        </w:trPr>
        <w:tc>
          <w:tcPr>
            <w:tcW w:w="3020" w:type="dxa"/>
            <w:tcBorders>
              <w:top w:val="nil"/>
              <w:left w:val="nil"/>
              <w:bottom w:val="nil"/>
              <w:right w:val="nil"/>
            </w:tcBorders>
          </w:tcPr>
          <w:p w14:paraId="03CE8CCA" w14:textId="0E235DE7" w:rsidR="00CB363A" w:rsidRPr="009632EA" w:rsidDel="00EE4CE3" w:rsidRDefault="00CB363A" w:rsidP="00CB363A">
            <w:pPr>
              <w:spacing w:line="276" w:lineRule="auto"/>
              <w:ind w:firstLine="0"/>
              <w:rPr>
                <w:del w:id="484" w:author="Calil Amaral" w:date="2019-10-28T15:48:00Z"/>
                <w:sz w:val="20"/>
                <w:szCs w:val="20"/>
                <w:rPrChange w:id="485" w:author="Calil Amaral" w:date="2019-11-06T23:20:00Z">
                  <w:rPr>
                    <w:del w:id="486" w:author="Calil Amaral" w:date="2019-10-28T15:48:00Z"/>
                    <w:sz w:val="20"/>
                    <w:szCs w:val="20"/>
                  </w:rPr>
                </w:rPrChange>
              </w:rPr>
            </w:pPr>
            <w:del w:id="487" w:author="Calil Amaral" w:date="2019-10-28T15:48:00Z">
              <w:r w:rsidRPr="009632EA" w:rsidDel="00EE4CE3">
                <w:rPr>
                  <w:sz w:val="20"/>
                  <w:szCs w:val="20"/>
                  <w:rPrChange w:id="488" w:author="Calil Amaral" w:date="2019-11-06T23:20:00Z">
                    <w:rPr>
                      <w:sz w:val="20"/>
                      <w:szCs w:val="20"/>
                    </w:rPr>
                  </w:rPrChange>
                </w:rPr>
                <w:delText>Nd:glass</w:delText>
              </w:r>
            </w:del>
          </w:p>
        </w:tc>
        <w:tc>
          <w:tcPr>
            <w:tcW w:w="2195" w:type="dxa"/>
            <w:tcBorders>
              <w:top w:val="nil"/>
              <w:left w:val="nil"/>
              <w:bottom w:val="nil"/>
              <w:right w:val="nil"/>
            </w:tcBorders>
          </w:tcPr>
          <w:p w14:paraId="25FBC3C7" w14:textId="18F91ACA" w:rsidR="00CB363A" w:rsidRPr="009632EA" w:rsidDel="00EE4CE3" w:rsidRDefault="00CB363A" w:rsidP="00CB363A">
            <w:pPr>
              <w:spacing w:line="276" w:lineRule="auto"/>
              <w:ind w:firstLine="0"/>
              <w:rPr>
                <w:del w:id="489" w:author="Calil Amaral" w:date="2019-10-28T15:48:00Z"/>
                <w:sz w:val="20"/>
                <w:szCs w:val="20"/>
                <w:rPrChange w:id="490" w:author="Calil Amaral" w:date="2019-11-06T23:20:00Z">
                  <w:rPr>
                    <w:del w:id="491" w:author="Calil Amaral" w:date="2019-10-28T15:48:00Z"/>
                    <w:sz w:val="20"/>
                    <w:szCs w:val="20"/>
                  </w:rPr>
                </w:rPrChange>
              </w:rPr>
            </w:pPr>
            <w:del w:id="492" w:author="Calil Amaral" w:date="2019-10-28T15:48:00Z">
              <w:r w:rsidRPr="009632EA" w:rsidDel="00EE4CE3">
                <w:rPr>
                  <w:sz w:val="20"/>
                  <w:szCs w:val="20"/>
                  <w:rPrChange w:id="493" w:author="Calil Amaral" w:date="2019-11-06T23:20:00Z">
                    <w:rPr>
                      <w:sz w:val="20"/>
                      <w:szCs w:val="20"/>
                    </w:rPr>
                  </w:rPrChange>
                </w:rPr>
                <w:delText>1,05 µm</w:delText>
              </w:r>
            </w:del>
          </w:p>
        </w:tc>
        <w:tc>
          <w:tcPr>
            <w:tcW w:w="3846" w:type="dxa"/>
            <w:tcBorders>
              <w:top w:val="nil"/>
              <w:left w:val="nil"/>
              <w:bottom w:val="nil"/>
              <w:right w:val="nil"/>
            </w:tcBorders>
          </w:tcPr>
          <w:p w14:paraId="46926B14" w14:textId="48E4D79B" w:rsidR="00CB363A" w:rsidRPr="009632EA" w:rsidDel="00EE4CE3" w:rsidRDefault="00CB363A" w:rsidP="00CB363A">
            <w:pPr>
              <w:spacing w:line="276" w:lineRule="auto"/>
              <w:ind w:firstLine="0"/>
              <w:rPr>
                <w:del w:id="494" w:author="Calil Amaral" w:date="2019-10-28T15:48:00Z"/>
                <w:sz w:val="20"/>
                <w:szCs w:val="20"/>
                <w:rPrChange w:id="495" w:author="Calil Amaral" w:date="2019-11-06T23:20:00Z">
                  <w:rPr>
                    <w:del w:id="496" w:author="Calil Amaral" w:date="2019-10-28T15:48:00Z"/>
                    <w:sz w:val="20"/>
                    <w:szCs w:val="20"/>
                  </w:rPr>
                </w:rPrChange>
              </w:rPr>
            </w:pPr>
            <w:del w:id="497" w:author="Calil Amaral" w:date="2019-10-28T15:48:00Z">
              <w:r w:rsidRPr="009632EA" w:rsidDel="00EE4CE3">
                <w:rPr>
                  <w:sz w:val="20"/>
                  <w:szCs w:val="20"/>
                  <w:rPrChange w:id="498" w:author="Calil Amaral" w:date="2019-11-06T23:20:00Z">
                    <w:rPr>
                      <w:sz w:val="20"/>
                      <w:szCs w:val="20"/>
                    </w:rPr>
                  </w:rPrChange>
                </w:rPr>
                <w:delText>Watts</w:delText>
              </w:r>
            </w:del>
          </w:p>
        </w:tc>
      </w:tr>
      <w:tr w:rsidR="00CB363A" w:rsidRPr="009632EA" w:rsidDel="00EE4CE3" w14:paraId="462E6E83" w14:textId="39513937" w:rsidTr="00CB363A">
        <w:trPr>
          <w:del w:id="499" w:author="Calil Amaral" w:date="2019-10-28T15:48:00Z"/>
        </w:trPr>
        <w:tc>
          <w:tcPr>
            <w:tcW w:w="3020" w:type="dxa"/>
            <w:tcBorders>
              <w:top w:val="nil"/>
              <w:left w:val="nil"/>
              <w:bottom w:val="nil"/>
              <w:right w:val="nil"/>
            </w:tcBorders>
          </w:tcPr>
          <w:p w14:paraId="23C0D5AB" w14:textId="645142A4" w:rsidR="00CB363A" w:rsidRPr="009632EA" w:rsidDel="00EE4CE3" w:rsidRDefault="00CB363A" w:rsidP="00CB363A">
            <w:pPr>
              <w:spacing w:line="276" w:lineRule="auto"/>
              <w:ind w:firstLine="0"/>
              <w:rPr>
                <w:del w:id="500" w:author="Calil Amaral" w:date="2019-10-28T15:48:00Z"/>
                <w:sz w:val="20"/>
                <w:szCs w:val="20"/>
                <w:rPrChange w:id="501" w:author="Calil Amaral" w:date="2019-11-06T23:20:00Z">
                  <w:rPr>
                    <w:del w:id="502" w:author="Calil Amaral" w:date="2019-10-28T15:48:00Z"/>
                    <w:sz w:val="20"/>
                    <w:szCs w:val="20"/>
                  </w:rPr>
                </w:rPrChange>
              </w:rPr>
            </w:pPr>
            <w:del w:id="503" w:author="Calil Amaral" w:date="2019-10-28T15:48:00Z">
              <w:r w:rsidRPr="009632EA" w:rsidDel="00EE4CE3">
                <w:rPr>
                  <w:sz w:val="20"/>
                  <w:szCs w:val="20"/>
                  <w:rPrChange w:id="504" w:author="Calil Amaral" w:date="2019-11-06T23:20:00Z">
                    <w:rPr>
                      <w:sz w:val="20"/>
                      <w:szCs w:val="20"/>
                    </w:rPr>
                  </w:rPrChange>
                </w:rPr>
                <w:delText>Diodes</w:delText>
              </w:r>
            </w:del>
          </w:p>
        </w:tc>
        <w:tc>
          <w:tcPr>
            <w:tcW w:w="2195" w:type="dxa"/>
            <w:tcBorders>
              <w:top w:val="nil"/>
              <w:left w:val="nil"/>
              <w:bottom w:val="nil"/>
              <w:right w:val="nil"/>
            </w:tcBorders>
          </w:tcPr>
          <w:p w14:paraId="37D1CA2D" w14:textId="098EF5D3" w:rsidR="00CB363A" w:rsidRPr="009632EA" w:rsidDel="00EE4CE3" w:rsidRDefault="00CB363A" w:rsidP="00CB363A">
            <w:pPr>
              <w:spacing w:line="276" w:lineRule="auto"/>
              <w:ind w:firstLine="0"/>
              <w:rPr>
                <w:del w:id="505" w:author="Calil Amaral" w:date="2019-10-28T15:48:00Z"/>
                <w:sz w:val="20"/>
                <w:szCs w:val="20"/>
                <w:rPrChange w:id="506" w:author="Calil Amaral" w:date="2019-11-06T23:20:00Z">
                  <w:rPr>
                    <w:del w:id="507" w:author="Calil Amaral" w:date="2019-10-28T15:48:00Z"/>
                    <w:sz w:val="20"/>
                    <w:szCs w:val="20"/>
                  </w:rPr>
                </w:rPrChange>
              </w:rPr>
            </w:pPr>
            <w:del w:id="508" w:author="Calil Amaral" w:date="2019-10-28T15:48:00Z">
              <w:r w:rsidRPr="009632EA" w:rsidDel="00EE4CE3">
                <w:rPr>
                  <w:sz w:val="20"/>
                  <w:szCs w:val="20"/>
                  <w:rPrChange w:id="509" w:author="Calil Amaral" w:date="2019-11-06T23:20: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9632EA" w:rsidDel="00EE4CE3" w:rsidRDefault="00CB363A" w:rsidP="00CB363A">
            <w:pPr>
              <w:spacing w:line="276" w:lineRule="auto"/>
              <w:ind w:firstLine="0"/>
              <w:rPr>
                <w:del w:id="510" w:author="Calil Amaral" w:date="2019-10-28T15:48:00Z"/>
                <w:sz w:val="20"/>
                <w:szCs w:val="20"/>
                <w:rPrChange w:id="511" w:author="Calil Amaral" w:date="2019-11-06T23:20:00Z">
                  <w:rPr>
                    <w:del w:id="512" w:author="Calil Amaral" w:date="2019-10-28T15:48:00Z"/>
                    <w:sz w:val="20"/>
                    <w:szCs w:val="20"/>
                  </w:rPr>
                </w:rPrChange>
              </w:rPr>
            </w:pPr>
            <w:del w:id="513" w:author="Calil Amaral" w:date="2019-10-28T15:48:00Z">
              <w:r w:rsidRPr="009632EA" w:rsidDel="00EE4CE3">
                <w:rPr>
                  <w:sz w:val="20"/>
                  <w:szCs w:val="20"/>
                  <w:rPrChange w:id="514" w:author="Calil Amaral" w:date="2019-11-06T23:20:00Z">
                    <w:rPr>
                      <w:sz w:val="20"/>
                      <w:szCs w:val="20"/>
                    </w:rPr>
                  </w:rPrChange>
                </w:rPr>
                <w:delText>Milliwatts to kilowatts</w:delText>
              </w:r>
            </w:del>
          </w:p>
        </w:tc>
      </w:tr>
      <w:tr w:rsidR="00CB363A" w:rsidRPr="009632EA" w:rsidDel="00EE4CE3" w14:paraId="38E2078B" w14:textId="72D42B9F" w:rsidTr="00CB363A">
        <w:trPr>
          <w:del w:id="515" w:author="Calil Amaral" w:date="2019-10-28T15:48:00Z"/>
        </w:trPr>
        <w:tc>
          <w:tcPr>
            <w:tcW w:w="3020" w:type="dxa"/>
            <w:tcBorders>
              <w:top w:val="nil"/>
              <w:left w:val="nil"/>
              <w:bottom w:val="nil"/>
              <w:right w:val="nil"/>
            </w:tcBorders>
          </w:tcPr>
          <w:p w14:paraId="7E5284FB" w14:textId="0EEA0AB1" w:rsidR="00CB363A" w:rsidRPr="009632EA" w:rsidDel="00EE4CE3" w:rsidRDefault="00CB363A" w:rsidP="00CB363A">
            <w:pPr>
              <w:spacing w:line="276" w:lineRule="auto"/>
              <w:ind w:firstLine="0"/>
              <w:rPr>
                <w:del w:id="516" w:author="Calil Amaral" w:date="2019-10-28T15:48:00Z"/>
                <w:sz w:val="20"/>
                <w:szCs w:val="20"/>
                <w:rPrChange w:id="517" w:author="Calil Amaral" w:date="2019-11-06T23:20:00Z">
                  <w:rPr>
                    <w:del w:id="518" w:author="Calil Amaral" w:date="2019-10-28T15:48:00Z"/>
                    <w:sz w:val="20"/>
                    <w:szCs w:val="20"/>
                  </w:rPr>
                </w:rPrChange>
              </w:rPr>
            </w:pPr>
            <w:del w:id="519" w:author="Calil Amaral" w:date="2019-10-28T15:48:00Z">
              <w:r w:rsidRPr="009632EA" w:rsidDel="00EE4CE3">
                <w:rPr>
                  <w:sz w:val="20"/>
                  <w:szCs w:val="20"/>
                  <w:rPrChange w:id="520" w:author="Calil Amaral" w:date="2019-11-06T23:20:00Z">
                    <w:rPr>
                      <w:sz w:val="20"/>
                      <w:szCs w:val="20"/>
                    </w:rPr>
                  </w:rPrChange>
                </w:rPr>
                <w:delText>Argon-ion</w:delText>
              </w:r>
            </w:del>
          </w:p>
        </w:tc>
        <w:tc>
          <w:tcPr>
            <w:tcW w:w="2195" w:type="dxa"/>
            <w:tcBorders>
              <w:top w:val="nil"/>
              <w:left w:val="nil"/>
              <w:bottom w:val="nil"/>
              <w:right w:val="nil"/>
            </w:tcBorders>
          </w:tcPr>
          <w:p w14:paraId="3EC498E1" w14:textId="42E411DC" w:rsidR="00CB363A" w:rsidRPr="009632EA" w:rsidDel="00EE4CE3" w:rsidRDefault="00CB363A" w:rsidP="00CB363A">
            <w:pPr>
              <w:spacing w:line="276" w:lineRule="auto"/>
              <w:ind w:firstLine="0"/>
              <w:rPr>
                <w:del w:id="521" w:author="Calil Amaral" w:date="2019-10-28T15:48:00Z"/>
                <w:sz w:val="20"/>
                <w:szCs w:val="20"/>
                <w:rPrChange w:id="522" w:author="Calil Amaral" w:date="2019-11-06T23:20:00Z">
                  <w:rPr>
                    <w:del w:id="523" w:author="Calil Amaral" w:date="2019-10-28T15:48:00Z"/>
                    <w:sz w:val="20"/>
                    <w:szCs w:val="20"/>
                  </w:rPr>
                </w:rPrChange>
              </w:rPr>
            </w:pPr>
            <w:del w:id="524" w:author="Calil Amaral" w:date="2019-10-28T15:48:00Z">
              <w:r w:rsidRPr="009632EA" w:rsidDel="00EE4CE3">
                <w:rPr>
                  <w:sz w:val="20"/>
                  <w:szCs w:val="20"/>
                  <w:rPrChange w:id="525" w:author="Calil Amaral" w:date="2019-11-06T23:20:00Z">
                    <w:rPr>
                      <w:sz w:val="20"/>
                      <w:szCs w:val="20"/>
                    </w:rPr>
                  </w:rPrChange>
                </w:rPr>
                <w:delText>514,5 nm</w:delText>
              </w:r>
            </w:del>
          </w:p>
        </w:tc>
        <w:tc>
          <w:tcPr>
            <w:tcW w:w="3846" w:type="dxa"/>
            <w:tcBorders>
              <w:top w:val="nil"/>
              <w:left w:val="nil"/>
              <w:bottom w:val="nil"/>
              <w:right w:val="nil"/>
            </w:tcBorders>
          </w:tcPr>
          <w:p w14:paraId="1729C7C8" w14:textId="59823265" w:rsidR="00CB363A" w:rsidRPr="009632EA" w:rsidDel="00EE4CE3" w:rsidRDefault="00CB363A" w:rsidP="00CB363A">
            <w:pPr>
              <w:spacing w:line="276" w:lineRule="auto"/>
              <w:ind w:firstLine="0"/>
              <w:rPr>
                <w:del w:id="526" w:author="Calil Amaral" w:date="2019-10-28T15:48:00Z"/>
                <w:sz w:val="20"/>
                <w:szCs w:val="20"/>
                <w:rPrChange w:id="527" w:author="Calil Amaral" w:date="2019-11-06T23:20:00Z">
                  <w:rPr>
                    <w:del w:id="528" w:author="Calil Amaral" w:date="2019-10-28T15:48:00Z"/>
                    <w:sz w:val="20"/>
                    <w:szCs w:val="20"/>
                  </w:rPr>
                </w:rPrChange>
              </w:rPr>
            </w:pPr>
            <w:del w:id="529" w:author="Calil Amaral" w:date="2019-10-28T15:48:00Z">
              <w:r w:rsidRPr="009632EA" w:rsidDel="00EE4CE3">
                <w:rPr>
                  <w:sz w:val="20"/>
                  <w:szCs w:val="20"/>
                  <w:rPrChange w:id="530" w:author="Calil Amaral" w:date="2019-11-06T23:20:00Z">
                    <w:rPr>
                      <w:sz w:val="20"/>
                      <w:szCs w:val="20"/>
                    </w:rPr>
                  </w:rPrChange>
                </w:rPr>
                <w:delText>Milliwatts to tens of watts</w:delText>
              </w:r>
            </w:del>
          </w:p>
        </w:tc>
      </w:tr>
      <w:tr w:rsidR="00CB363A" w:rsidRPr="009632EA" w:rsidDel="00EE4CE3" w14:paraId="4C15FD44" w14:textId="654604C4" w:rsidTr="00CB363A">
        <w:trPr>
          <w:del w:id="531" w:author="Calil Amaral" w:date="2019-10-28T15:48:00Z"/>
        </w:trPr>
        <w:tc>
          <w:tcPr>
            <w:tcW w:w="3020" w:type="dxa"/>
            <w:tcBorders>
              <w:top w:val="nil"/>
              <w:left w:val="nil"/>
              <w:bottom w:val="nil"/>
              <w:right w:val="nil"/>
            </w:tcBorders>
          </w:tcPr>
          <w:p w14:paraId="524828B3" w14:textId="509A7849" w:rsidR="00CB363A" w:rsidRPr="009632EA" w:rsidDel="00EE4CE3" w:rsidRDefault="00CB363A" w:rsidP="00CB363A">
            <w:pPr>
              <w:spacing w:line="276" w:lineRule="auto"/>
              <w:ind w:firstLine="0"/>
              <w:rPr>
                <w:del w:id="532" w:author="Calil Amaral" w:date="2019-10-28T15:48:00Z"/>
                <w:sz w:val="20"/>
                <w:szCs w:val="20"/>
                <w:rPrChange w:id="533" w:author="Calil Amaral" w:date="2019-11-06T23:20:00Z">
                  <w:rPr>
                    <w:del w:id="534" w:author="Calil Amaral" w:date="2019-10-28T15:48:00Z"/>
                    <w:sz w:val="20"/>
                    <w:szCs w:val="20"/>
                  </w:rPr>
                </w:rPrChange>
              </w:rPr>
            </w:pPr>
          </w:p>
        </w:tc>
        <w:tc>
          <w:tcPr>
            <w:tcW w:w="2195" w:type="dxa"/>
            <w:tcBorders>
              <w:top w:val="nil"/>
              <w:left w:val="nil"/>
              <w:bottom w:val="nil"/>
              <w:right w:val="nil"/>
            </w:tcBorders>
          </w:tcPr>
          <w:p w14:paraId="354E46A0" w14:textId="54CF49C9" w:rsidR="00CB363A" w:rsidRPr="009632EA" w:rsidDel="00EE4CE3" w:rsidRDefault="00CB363A" w:rsidP="00CB363A">
            <w:pPr>
              <w:spacing w:line="276" w:lineRule="auto"/>
              <w:ind w:firstLine="0"/>
              <w:rPr>
                <w:del w:id="535" w:author="Calil Amaral" w:date="2019-10-28T15:48:00Z"/>
                <w:sz w:val="20"/>
                <w:szCs w:val="20"/>
                <w:rPrChange w:id="536" w:author="Calil Amaral" w:date="2019-11-06T23:20:00Z">
                  <w:rPr>
                    <w:del w:id="537" w:author="Calil Amaral" w:date="2019-10-28T15:48:00Z"/>
                    <w:sz w:val="20"/>
                    <w:szCs w:val="20"/>
                  </w:rPr>
                </w:rPrChange>
              </w:rPr>
            </w:pPr>
            <w:del w:id="538" w:author="Calil Amaral" w:date="2019-10-28T15:48:00Z">
              <w:r w:rsidRPr="009632EA" w:rsidDel="00EE4CE3">
                <w:rPr>
                  <w:sz w:val="20"/>
                  <w:szCs w:val="20"/>
                  <w:rPrChange w:id="539" w:author="Calil Amaral" w:date="2019-11-06T23:20:00Z">
                    <w:rPr>
                      <w:sz w:val="20"/>
                      <w:szCs w:val="20"/>
                    </w:rPr>
                  </w:rPrChange>
                </w:rPr>
                <w:delText>448,0 nm</w:delText>
              </w:r>
            </w:del>
          </w:p>
        </w:tc>
        <w:tc>
          <w:tcPr>
            <w:tcW w:w="3846" w:type="dxa"/>
            <w:tcBorders>
              <w:top w:val="nil"/>
              <w:left w:val="nil"/>
              <w:bottom w:val="nil"/>
              <w:right w:val="nil"/>
            </w:tcBorders>
          </w:tcPr>
          <w:p w14:paraId="16F83BAC" w14:textId="7241E6F4" w:rsidR="00CB363A" w:rsidRPr="009632EA" w:rsidDel="00EE4CE3" w:rsidRDefault="00CB363A" w:rsidP="00CB363A">
            <w:pPr>
              <w:spacing w:line="276" w:lineRule="auto"/>
              <w:ind w:firstLine="0"/>
              <w:rPr>
                <w:del w:id="540" w:author="Calil Amaral" w:date="2019-10-28T15:48:00Z"/>
                <w:sz w:val="20"/>
                <w:szCs w:val="20"/>
                <w:rPrChange w:id="541" w:author="Calil Amaral" w:date="2019-11-06T23:20:00Z">
                  <w:rPr>
                    <w:del w:id="542" w:author="Calil Amaral" w:date="2019-10-28T15:48:00Z"/>
                    <w:sz w:val="20"/>
                    <w:szCs w:val="20"/>
                  </w:rPr>
                </w:rPrChange>
              </w:rPr>
            </w:pPr>
            <w:del w:id="543" w:author="Calil Amaral" w:date="2019-10-28T15:48:00Z">
              <w:r w:rsidRPr="009632EA" w:rsidDel="00EE4CE3">
                <w:rPr>
                  <w:sz w:val="20"/>
                  <w:szCs w:val="20"/>
                  <w:rPrChange w:id="544" w:author="Calil Amaral" w:date="2019-11-06T23:20:00Z">
                    <w:rPr>
                      <w:sz w:val="20"/>
                      <w:szCs w:val="20"/>
                    </w:rPr>
                  </w:rPrChange>
                </w:rPr>
                <w:delText>Milliwatts to watts</w:delText>
              </w:r>
            </w:del>
          </w:p>
        </w:tc>
      </w:tr>
      <w:tr w:rsidR="00CB363A" w:rsidRPr="009632EA" w:rsidDel="00EE4CE3" w14:paraId="3CF68D89" w14:textId="45475C3E" w:rsidTr="00CB363A">
        <w:trPr>
          <w:del w:id="545" w:author="Calil Amaral" w:date="2019-10-28T15:48:00Z"/>
        </w:trPr>
        <w:tc>
          <w:tcPr>
            <w:tcW w:w="3020" w:type="dxa"/>
            <w:tcBorders>
              <w:top w:val="nil"/>
              <w:left w:val="nil"/>
              <w:bottom w:val="nil"/>
              <w:right w:val="nil"/>
            </w:tcBorders>
          </w:tcPr>
          <w:p w14:paraId="02A1F3FF" w14:textId="721B2A62" w:rsidR="00CB363A" w:rsidRPr="009632EA" w:rsidDel="00EE4CE3" w:rsidRDefault="00CB363A" w:rsidP="00CB363A">
            <w:pPr>
              <w:spacing w:line="276" w:lineRule="auto"/>
              <w:ind w:firstLine="0"/>
              <w:rPr>
                <w:del w:id="546" w:author="Calil Amaral" w:date="2019-10-28T15:48:00Z"/>
                <w:sz w:val="20"/>
                <w:szCs w:val="20"/>
                <w:rPrChange w:id="547" w:author="Calil Amaral" w:date="2019-11-06T23:20:00Z">
                  <w:rPr>
                    <w:del w:id="548" w:author="Calil Amaral" w:date="2019-10-28T15:48:00Z"/>
                    <w:sz w:val="20"/>
                    <w:szCs w:val="20"/>
                  </w:rPr>
                </w:rPrChange>
              </w:rPr>
            </w:pPr>
            <w:del w:id="549" w:author="Calil Amaral" w:date="2019-10-28T15:48:00Z">
              <w:r w:rsidRPr="009632EA" w:rsidDel="00EE4CE3">
                <w:rPr>
                  <w:sz w:val="20"/>
                  <w:szCs w:val="20"/>
                  <w:rPrChange w:id="550" w:author="Calil Amaral" w:date="2019-11-06T23:20:00Z">
                    <w:rPr>
                      <w:sz w:val="20"/>
                      <w:szCs w:val="20"/>
                    </w:rPr>
                  </w:rPrChange>
                </w:rPr>
                <w:delText>Fiber</w:delText>
              </w:r>
            </w:del>
          </w:p>
        </w:tc>
        <w:tc>
          <w:tcPr>
            <w:tcW w:w="2195" w:type="dxa"/>
            <w:tcBorders>
              <w:top w:val="nil"/>
              <w:left w:val="nil"/>
              <w:bottom w:val="nil"/>
              <w:right w:val="nil"/>
            </w:tcBorders>
          </w:tcPr>
          <w:p w14:paraId="1A1A2C65" w14:textId="0CA3F0EA" w:rsidR="00CB363A" w:rsidRPr="009632EA" w:rsidDel="00EE4CE3" w:rsidRDefault="00CB363A" w:rsidP="00CB363A">
            <w:pPr>
              <w:spacing w:line="276" w:lineRule="auto"/>
              <w:ind w:firstLine="0"/>
              <w:rPr>
                <w:del w:id="551" w:author="Calil Amaral" w:date="2019-10-28T15:48:00Z"/>
                <w:sz w:val="20"/>
                <w:szCs w:val="20"/>
                <w:rPrChange w:id="552" w:author="Calil Amaral" w:date="2019-11-06T23:20:00Z">
                  <w:rPr>
                    <w:del w:id="553" w:author="Calil Amaral" w:date="2019-10-28T15:48:00Z"/>
                    <w:sz w:val="20"/>
                    <w:szCs w:val="20"/>
                  </w:rPr>
                </w:rPrChange>
              </w:rPr>
            </w:pPr>
            <w:del w:id="554" w:author="Calil Amaral" w:date="2019-10-28T15:48:00Z">
              <w:r w:rsidRPr="009632EA" w:rsidDel="00EE4CE3">
                <w:rPr>
                  <w:sz w:val="20"/>
                  <w:szCs w:val="20"/>
                  <w:rPrChange w:id="555" w:author="Calil Amaral" w:date="2019-11-06T23:20:00Z">
                    <w:rPr>
                      <w:sz w:val="20"/>
                      <w:szCs w:val="20"/>
                    </w:rPr>
                  </w:rPrChange>
                </w:rPr>
                <w:delText>IR</w:delText>
              </w:r>
            </w:del>
          </w:p>
        </w:tc>
        <w:tc>
          <w:tcPr>
            <w:tcW w:w="3846" w:type="dxa"/>
            <w:tcBorders>
              <w:top w:val="nil"/>
              <w:left w:val="nil"/>
              <w:bottom w:val="nil"/>
              <w:right w:val="nil"/>
            </w:tcBorders>
          </w:tcPr>
          <w:p w14:paraId="7925DF5B" w14:textId="156B0263" w:rsidR="00CB363A" w:rsidRPr="009632EA" w:rsidDel="00EE4CE3" w:rsidRDefault="00CB363A" w:rsidP="00CB363A">
            <w:pPr>
              <w:spacing w:line="276" w:lineRule="auto"/>
              <w:ind w:firstLine="0"/>
              <w:rPr>
                <w:del w:id="556" w:author="Calil Amaral" w:date="2019-10-28T15:48:00Z"/>
                <w:sz w:val="20"/>
                <w:szCs w:val="20"/>
                <w:rPrChange w:id="557" w:author="Calil Amaral" w:date="2019-11-06T23:20:00Z">
                  <w:rPr>
                    <w:del w:id="558" w:author="Calil Amaral" w:date="2019-10-28T15:48:00Z"/>
                    <w:sz w:val="20"/>
                    <w:szCs w:val="20"/>
                  </w:rPr>
                </w:rPrChange>
              </w:rPr>
            </w:pPr>
            <w:del w:id="559" w:author="Calil Amaral" w:date="2019-10-28T15:48:00Z">
              <w:r w:rsidRPr="009632EA" w:rsidDel="00EE4CE3">
                <w:rPr>
                  <w:sz w:val="20"/>
                  <w:szCs w:val="20"/>
                  <w:rPrChange w:id="560" w:author="Calil Amaral" w:date="2019-11-06T23:20:00Z">
                    <w:rPr>
                      <w:sz w:val="20"/>
                      <w:szCs w:val="20"/>
                    </w:rPr>
                  </w:rPrChange>
                </w:rPr>
                <w:delText>Watts to kilowatts</w:delText>
              </w:r>
            </w:del>
          </w:p>
        </w:tc>
      </w:tr>
      <w:tr w:rsidR="00CB363A" w:rsidRPr="009632EA" w:rsidDel="00EE4CE3" w14:paraId="4C6DB0D5" w14:textId="073B7974" w:rsidTr="00CB363A">
        <w:trPr>
          <w:del w:id="561" w:author="Calil Amaral" w:date="2019-10-28T15:48:00Z"/>
        </w:trPr>
        <w:tc>
          <w:tcPr>
            <w:tcW w:w="3020" w:type="dxa"/>
            <w:tcBorders>
              <w:top w:val="nil"/>
              <w:left w:val="nil"/>
              <w:bottom w:val="single" w:sz="4" w:space="0" w:color="auto"/>
              <w:right w:val="nil"/>
            </w:tcBorders>
          </w:tcPr>
          <w:p w14:paraId="59A094C3" w14:textId="72ECD767" w:rsidR="00CB363A" w:rsidRPr="009632EA" w:rsidDel="00EE4CE3" w:rsidRDefault="00CB363A" w:rsidP="00CB363A">
            <w:pPr>
              <w:spacing w:line="276" w:lineRule="auto"/>
              <w:ind w:firstLine="0"/>
              <w:rPr>
                <w:del w:id="562" w:author="Calil Amaral" w:date="2019-10-28T15:48:00Z"/>
                <w:sz w:val="20"/>
                <w:szCs w:val="20"/>
                <w:rPrChange w:id="563" w:author="Calil Amaral" w:date="2019-11-06T23:20:00Z">
                  <w:rPr>
                    <w:del w:id="564" w:author="Calil Amaral" w:date="2019-10-28T15:48:00Z"/>
                    <w:sz w:val="20"/>
                    <w:szCs w:val="20"/>
                  </w:rPr>
                </w:rPrChange>
              </w:rPr>
            </w:pPr>
            <w:del w:id="565" w:author="Calil Amaral" w:date="2019-10-28T15:48:00Z">
              <w:r w:rsidRPr="009632EA" w:rsidDel="00EE4CE3">
                <w:rPr>
                  <w:sz w:val="20"/>
                  <w:szCs w:val="20"/>
                  <w:rPrChange w:id="566" w:author="Calil Amaral" w:date="2019-11-06T23:20:00Z">
                    <w:rPr>
                      <w:sz w:val="20"/>
                      <w:szCs w:val="20"/>
                    </w:rPr>
                  </w:rPrChange>
                </w:rPr>
                <w:delText>Excimer</w:delText>
              </w:r>
            </w:del>
          </w:p>
        </w:tc>
        <w:tc>
          <w:tcPr>
            <w:tcW w:w="2195" w:type="dxa"/>
            <w:tcBorders>
              <w:top w:val="nil"/>
              <w:left w:val="nil"/>
              <w:bottom w:val="single" w:sz="4" w:space="0" w:color="auto"/>
              <w:right w:val="nil"/>
            </w:tcBorders>
          </w:tcPr>
          <w:p w14:paraId="0077EE6F" w14:textId="79E5C285" w:rsidR="00CB363A" w:rsidRPr="009632EA" w:rsidDel="00EE4CE3" w:rsidRDefault="00CB363A" w:rsidP="00CB363A">
            <w:pPr>
              <w:spacing w:line="276" w:lineRule="auto"/>
              <w:ind w:firstLine="0"/>
              <w:rPr>
                <w:del w:id="567" w:author="Calil Amaral" w:date="2019-10-28T15:48:00Z"/>
                <w:sz w:val="20"/>
                <w:szCs w:val="20"/>
                <w:rPrChange w:id="568" w:author="Calil Amaral" w:date="2019-11-06T23:20:00Z">
                  <w:rPr>
                    <w:del w:id="569" w:author="Calil Amaral" w:date="2019-10-28T15:48:00Z"/>
                    <w:sz w:val="20"/>
                    <w:szCs w:val="20"/>
                  </w:rPr>
                </w:rPrChange>
              </w:rPr>
            </w:pPr>
            <w:del w:id="570" w:author="Calil Amaral" w:date="2019-10-28T15:48:00Z">
              <w:r w:rsidRPr="009632EA" w:rsidDel="00EE4CE3">
                <w:rPr>
                  <w:sz w:val="20"/>
                  <w:szCs w:val="20"/>
                  <w:rPrChange w:id="571" w:author="Calil Amaral" w:date="2019-11-06T23:20: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9632EA" w:rsidDel="00EE4CE3" w:rsidRDefault="00CB363A" w:rsidP="00CB363A">
            <w:pPr>
              <w:spacing w:line="276" w:lineRule="auto"/>
              <w:ind w:firstLine="0"/>
              <w:rPr>
                <w:del w:id="572" w:author="Calil Amaral" w:date="2019-10-28T15:48:00Z"/>
                <w:sz w:val="20"/>
                <w:szCs w:val="20"/>
                <w:rPrChange w:id="573" w:author="Calil Amaral" w:date="2019-11-06T23:20:00Z">
                  <w:rPr>
                    <w:del w:id="574" w:author="Calil Amaral" w:date="2019-10-28T15:48:00Z"/>
                    <w:sz w:val="20"/>
                    <w:szCs w:val="20"/>
                  </w:rPr>
                </w:rPrChange>
              </w:rPr>
            </w:pPr>
            <w:del w:id="575" w:author="Calil Amaral" w:date="2019-10-28T15:48:00Z">
              <w:r w:rsidRPr="009632EA" w:rsidDel="00EE4CE3">
                <w:rPr>
                  <w:sz w:val="20"/>
                  <w:szCs w:val="20"/>
                  <w:rPrChange w:id="576" w:author="Calil Amaral" w:date="2019-11-06T23:20:00Z">
                    <w:rPr>
                      <w:sz w:val="20"/>
                      <w:szCs w:val="20"/>
                    </w:rPr>
                  </w:rPrChange>
                </w:rPr>
                <w:delText>Watts to hundreds of watts</w:delText>
              </w:r>
            </w:del>
          </w:p>
        </w:tc>
      </w:tr>
    </w:tbl>
    <w:p w14:paraId="2725B8C7" w14:textId="0FAF0D51" w:rsidR="00CB363A" w:rsidDel="00EE4CE3" w:rsidRDefault="00CB363A" w:rsidP="00CB363A">
      <w:pPr>
        <w:rPr>
          <w:del w:id="577" w:author="Calil Amaral" w:date="2019-10-28T15:48:00Z"/>
          <w:lang w:val="en-US"/>
        </w:rPr>
      </w:pPr>
    </w:p>
    <w:p w14:paraId="6D2E80E8" w14:textId="509F6495" w:rsidR="00CB363A" w:rsidRDefault="00CB363A" w:rsidP="00CB363A">
      <w:pPr>
        <w:rPr>
          <w:ins w:id="578" w:author="Calil Amaral" w:date="2019-10-28T15:02:00Z"/>
          <w:lang w:val="en-US"/>
        </w:rPr>
      </w:pPr>
      <w:r w:rsidRPr="00A006BD">
        <w:rPr>
          <w:lang w:val="en-US"/>
        </w:rPr>
        <w:t>Since 1960, different types of laser have been developed as listed in</w:t>
      </w:r>
      <w:del w:id="579" w:author="Calil Amaral" w:date="2019-10-28T15:49:00Z">
        <w:r w:rsidRPr="00A006BD" w:rsidDel="00EE4CE3">
          <w:rPr>
            <w:lang w:val="en-US"/>
          </w:rPr>
          <w:delText xml:space="preserve"> </w:delText>
        </w:r>
      </w:del>
      <w:ins w:id="580"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581" w:author="Calil Amaral" w:date="2019-11-01T02:35:00Z">
        <w:r w:rsidR="001D610F" w:rsidRPr="00BE17F1">
          <w:rPr>
            <w:lang w:val="en-US"/>
            <w:rPrChange w:id="582" w:author="Calil Amaral" w:date="2019-10-28T15:12:00Z">
              <w:rPr/>
            </w:rPrChange>
          </w:rPr>
          <w:t xml:space="preserve">Figure </w:t>
        </w:r>
        <w:r w:rsidR="001D610F">
          <w:rPr>
            <w:noProof/>
            <w:lang w:val="en-US"/>
          </w:rPr>
          <w:t>5</w:t>
        </w:r>
      </w:ins>
      <w:ins w:id="583" w:author="Calil Amaral" w:date="2019-10-28T15:49:00Z">
        <w:r w:rsidR="00EE4CE3">
          <w:rPr>
            <w:lang w:val="en-US"/>
          </w:rPr>
          <w:fldChar w:fldCharType="end"/>
        </w:r>
      </w:ins>
      <w:del w:id="584"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585"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586" w:author="Calil Amaral" w:date="2019-10-28T15:05:00Z"/>
        </w:rPr>
        <w:pPrChange w:id="587" w:author="Calil Amaral" w:date="2019-10-28T15:51:00Z">
          <w:pPr>
            <w:ind w:firstLine="0"/>
          </w:pPr>
        </w:pPrChange>
      </w:pPr>
      <w:ins w:id="588" w:author="Calil Amaral" w:date="2019-10-28T15:02:00Z">
        <w:r>
          <w:rPr>
            <w:noProof/>
            <w:lang w:val="en-US"/>
          </w:rPr>
          <w:drawing>
            <wp:inline distT="0" distB="0" distL="0" distR="0" wp14:anchorId="40834427" wp14:editId="2C05026A">
              <wp:extent cx="5618539" cy="2753833"/>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9990" cy="2793755"/>
                      </a:xfrm>
                      <a:prstGeom prst="rect">
                        <a:avLst/>
                      </a:prstGeom>
                    </pic:spPr>
                  </pic:pic>
                </a:graphicData>
              </a:graphic>
            </wp:inline>
          </w:drawing>
        </w:r>
      </w:ins>
    </w:p>
    <w:p w14:paraId="282EDE59" w14:textId="1EBEB846" w:rsidR="00CB24C9" w:rsidRPr="00BE17F1" w:rsidRDefault="00CB24C9">
      <w:pPr>
        <w:pStyle w:val="Caption"/>
        <w:jc w:val="center"/>
        <w:rPr>
          <w:ins w:id="589" w:author="Calil Amaral" w:date="2019-10-28T15:12:00Z"/>
          <w:lang w:val="en-US"/>
          <w:rPrChange w:id="590" w:author="Calil Amaral" w:date="2019-10-28T15:12:00Z">
            <w:rPr>
              <w:ins w:id="591" w:author="Calil Amaral" w:date="2019-10-28T15:12:00Z"/>
            </w:rPr>
          </w:rPrChange>
        </w:rPr>
        <w:pPrChange w:id="592" w:author="Calil Amaral" w:date="2019-10-28T15:51:00Z">
          <w:pPr>
            <w:pStyle w:val="Caption"/>
          </w:pPr>
        </w:pPrChange>
      </w:pPr>
      <w:bookmarkStart w:id="593" w:name="_Ref23170198"/>
      <w:ins w:id="594" w:author="Calil Amaral" w:date="2019-10-28T15:05:00Z">
        <w:r w:rsidRPr="00BE17F1">
          <w:rPr>
            <w:lang w:val="en-US"/>
            <w:rPrChange w:id="595" w:author="Calil Amaral" w:date="2019-10-28T15:12:00Z">
              <w:rPr/>
            </w:rPrChange>
          </w:rPr>
          <w:t xml:space="preserve">Figure </w:t>
        </w:r>
        <w:r>
          <w:fldChar w:fldCharType="begin"/>
        </w:r>
        <w:r w:rsidRPr="00BE17F1">
          <w:rPr>
            <w:lang w:val="en-US"/>
            <w:rPrChange w:id="596" w:author="Calil Amaral" w:date="2019-10-28T15:12:00Z">
              <w:rPr/>
            </w:rPrChange>
          </w:rPr>
          <w:instrText xml:space="preserve"> SEQ Figure \* ARABIC </w:instrText>
        </w:r>
      </w:ins>
      <w:r>
        <w:fldChar w:fldCharType="separate"/>
      </w:r>
      <w:ins w:id="597" w:author="Calil Amaral" w:date="2019-11-01T02:35:00Z">
        <w:r w:rsidR="001D610F">
          <w:rPr>
            <w:noProof/>
            <w:lang w:val="en-US"/>
          </w:rPr>
          <w:t>5</w:t>
        </w:r>
      </w:ins>
      <w:ins w:id="598" w:author="Calil Amaral" w:date="2019-10-28T15:05:00Z">
        <w:r>
          <w:fldChar w:fldCharType="end"/>
        </w:r>
        <w:bookmarkEnd w:id="593"/>
        <w:r w:rsidRPr="00BE17F1">
          <w:rPr>
            <w:lang w:val="en-US"/>
            <w:rPrChange w:id="599" w:author="Calil Amaral" w:date="2019-10-28T15:12:00Z">
              <w:rPr/>
            </w:rPrChange>
          </w:rPr>
          <w:t xml:space="preserve"> - Wavelengths of commercially available lasers</w:t>
        </w:r>
      </w:ins>
      <w:ins w:id="600" w:author="Calil Amaral" w:date="2019-10-28T15:13:00Z">
        <w:r w:rsidR="00BE17F1">
          <w:rPr>
            <w:lang w:val="en-US"/>
          </w:rPr>
          <w:t xml:space="preserve"> </w:t>
        </w:r>
      </w:ins>
      <w:ins w:id="601" w:author="Calil Amaral" w:date="2019-10-28T15:47:00Z">
        <w:r w:rsidR="00EE4CE3">
          <w:rPr>
            <w:lang w:val="en-US"/>
          </w:rPr>
          <w:fldChar w:fldCharType="begin" w:fldLock="1"/>
        </w:r>
      </w:ins>
      <w:r w:rsidR="003450BF">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lasers.","accessed":{"date-parts":[["2019","10","15"]]},"author":[{"dropping-particle":"","family":"Danh","given":"","non-dropping-particle":"","parse-names":false,"suffix":""}],"id":"ITEM-1","issued":{"date-parts":[["2009"]]},"title":"Commercial Laser Lines","type":"webpage"},"uris":["http://www.mendeley.com/documents/?uuid=ce4c5c7d-28b6-4e03-b446-0048f23f5d7f"]}],"mendeley":{"formattedCitation":"(DANH, 2009)","plainTextFormattedCitation":"(DANH, 2009)","previouslyFormattedCitation":"[20]"},"properties":{"noteIndex":0},"schema":"https://github.com/citation-style-language/schema/raw/master/csl-citation.json"}</w:instrText>
      </w:r>
      <w:r w:rsidR="00EE4CE3">
        <w:rPr>
          <w:lang w:val="en-US"/>
        </w:rPr>
        <w:fldChar w:fldCharType="separate"/>
      </w:r>
      <w:r w:rsidR="003450BF" w:rsidRPr="003450BF">
        <w:rPr>
          <w:i w:val="0"/>
          <w:noProof/>
          <w:lang w:val="en-US"/>
        </w:rPr>
        <w:t>(DANH, 2009)</w:t>
      </w:r>
      <w:ins w:id="602" w:author="Calil Amaral" w:date="2019-10-28T15:47:00Z">
        <w:r w:rsidR="00EE4CE3">
          <w:rPr>
            <w:lang w:val="en-US"/>
          </w:rPr>
          <w:fldChar w:fldCharType="end"/>
        </w:r>
      </w:ins>
    </w:p>
    <w:p w14:paraId="2D729205" w14:textId="499E9C6A" w:rsidR="00BE17F1" w:rsidRPr="00EE4CE3" w:rsidDel="00EE4CE3" w:rsidRDefault="00BE17F1" w:rsidP="00EE4CE3">
      <w:pPr>
        <w:rPr>
          <w:del w:id="603" w:author="Calil Amaral" w:date="2019-10-28T15:48:00Z"/>
          <w:lang w:val="en-US"/>
        </w:rPr>
      </w:pPr>
    </w:p>
    <w:p w14:paraId="2C144396" w14:textId="380E35AC" w:rsidR="00CB363A" w:rsidRPr="00A006BD" w:rsidRDefault="00CB363A" w:rsidP="00CB363A">
      <w:pPr>
        <w:rPr>
          <w:lang w:val="en-US"/>
        </w:rPr>
      </w:pPr>
      <w:del w:id="604"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ins w:id="605"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del w:id="606" w:author="Calil Amaral" w:date="2019-11-01T02:28:00Z">
        <w:r w:rsidRPr="00A006BD">
          <w:rPr>
            <w:lang w:val="en-US"/>
          </w:rPr>
          <w:fldChar w:fldCharType="separate"/>
        </w:r>
      </w:del>
      <w:del w:id="607"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rsidRPr="009632EA" w:rsidDel="00637DFB" w14:paraId="10FA197C" w14:textId="7EC7780D" w:rsidTr="00CB363A">
        <w:trPr>
          <w:del w:id="608" w:author="Calil Amaral" w:date="2019-11-01T00:39:00Z"/>
        </w:trPr>
        <w:tc>
          <w:tcPr>
            <w:tcW w:w="4566" w:type="dxa"/>
          </w:tcPr>
          <w:p w14:paraId="20719C59" w14:textId="50977DD9" w:rsidR="00CB363A" w:rsidRPr="009632EA" w:rsidDel="00637DFB" w:rsidRDefault="00CB363A" w:rsidP="00CB363A">
            <w:pPr>
              <w:keepNext/>
              <w:ind w:firstLine="0"/>
              <w:jc w:val="center"/>
              <w:rPr>
                <w:del w:id="609" w:author="Calil Amaral" w:date="2019-11-01T00:39:00Z"/>
                <w:rPrChange w:id="610" w:author="Calil Amaral" w:date="2019-11-06T23:20:00Z">
                  <w:rPr>
                    <w:del w:id="611" w:author="Calil Amaral" w:date="2019-11-01T00:39:00Z"/>
                  </w:rPr>
                </w:rPrChange>
              </w:rPr>
            </w:pPr>
            <w:commentRangeStart w:id="612"/>
            <w:del w:id="613" w:author="Calil Amaral" w:date="2019-11-01T00:39:00Z">
              <w:r w:rsidRPr="00A006BD" w:rsidDel="00637DFB">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12"/>
              <w:r w:rsidR="00711C95" w:rsidDel="00637DFB">
                <w:rPr>
                  <w:rStyle w:val="CommentReference"/>
                  <w:lang w:val="pt-BR"/>
                </w:rPr>
                <w:commentReference w:id="612"/>
              </w:r>
            </w:del>
          </w:p>
        </w:tc>
        <w:tc>
          <w:tcPr>
            <w:tcW w:w="4495" w:type="dxa"/>
          </w:tcPr>
          <w:p w14:paraId="4187C76B" w14:textId="6E138AFA" w:rsidR="00CB363A" w:rsidRPr="009632EA" w:rsidDel="00637DFB" w:rsidRDefault="0010728D" w:rsidP="00CB363A">
            <w:pPr>
              <w:keepNext/>
              <w:ind w:firstLine="0"/>
              <w:jc w:val="center"/>
              <w:rPr>
                <w:del w:id="614" w:author="Calil Amaral" w:date="2019-11-01T00:39:00Z"/>
                <w:rPrChange w:id="615" w:author="Calil Amaral" w:date="2019-11-06T23:20:00Z">
                  <w:rPr>
                    <w:del w:id="616" w:author="Calil Amaral" w:date="2019-11-01T00:39:00Z"/>
                  </w:rPr>
                </w:rPrChange>
              </w:rPr>
            </w:pPr>
            <w:del w:id="617" w:author="Calil Amaral" w:date="2019-11-01T00:39:00Z">
              <w:r w:rsidDel="00637DFB">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del>
          </w:p>
        </w:tc>
      </w:tr>
      <w:tr w:rsidR="00CB363A" w:rsidRPr="009632EA" w:rsidDel="00637DFB" w14:paraId="594BB968" w14:textId="72C8F009" w:rsidTr="00CB363A">
        <w:trPr>
          <w:del w:id="618" w:author="Calil Amaral" w:date="2019-11-01T00:39:00Z"/>
        </w:trPr>
        <w:tc>
          <w:tcPr>
            <w:tcW w:w="4566" w:type="dxa"/>
          </w:tcPr>
          <w:p w14:paraId="65B053B4" w14:textId="7CFC00A3" w:rsidR="00CB363A" w:rsidRPr="009632EA" w:rsidDel="00637DFB" w:rsidRDefault="00CB363A" w:rsidP="00CB363A">
            <w:pPr>
              <w:keepNext/>
              <w:ind w:firstLine="0"/>
              <w:jc w:val="center"/>
              <w:rPr>
                <w:del w:id="619" w:author="Calil Amaral" w:date="2019-11-01T00:39:00Z"/>
                <w:rPrChange w:id="620" w:author="Calil Amaral" w:date="2019-11-06T23:20:00Z">
                  <w:rPr>
                    <w:del w:id="621" w:author="Calil Amaral" w:date="2019-11-01T00:39:00Z"/>
                  </w:rPr>
                </w:rPrChange>
              </w:rPr>
            </w:pPr>
            <w:del w:id="622" w:author="Calil Amaral" w:date="2019-11-01T00:39:00Z">
              <w:r w:rsidRPr="009632EA" w:rsidDel="00637DFB">
                <w:rPr>
                  <w:rPrChange w:id="623" w:author="Calil Amaral" w:date="2019-11-06T23:20:00Z">
                    <w:rPr/>
                  </w:rPrChange>
                </w:rPr>
                <w:delText>(a)</w:delText>
              </w:r>
            </w:del>
          </w:p>
        </w:tc>
        <w:tc>
          <w:tcPr>
            <w:tcW w:w="4495" w:type="dxa"/>
          </w:tcPr>
          <w:p w14:paraId="3888204B" w14:textId="30BA367C" w:rsidR="00CB363A" w:rsidRPr="009632EA" w:rsidDel="00637DFB" w:rsidRDefault="00CB363A" w:rsidP="00CB363A">
            <w:pPr>
              <w:keepNext/>
              <w:ind w:firstLine="0"/>
              <w:jc w:val="center"/>
              <w:rPr>
                <w:del w:id="624" w:author="Calil Amaral" w:date="2019-11-01T00:39:00Z"/>
                <w:rPrChange w:id="625" w:author="Calil Amaral" w:date="2019-11-06T23:20:00Z">
                  <w:rPr>
                    <w:del w:id="626" w:author="Calil Amaral" w:date="2019-11-01T00:39:00Z"/>
                  </w:rPr>
                </w:rPrChange>
              </w:rPr>
            </w:pPr>
            <w:del w:id="627" w:author="Calil Amaral" w:date="2019-11-01T00:39:00Z">
              <w:r w:rsidRPr="009632EA" w:rsidDel="00637DFB">
                <w:rPr>
                  <w:rPrChange w:id="628" w:author="Calil Amaral" w:date="2019-11-06T23:20:00Z">
                    <w:rPr/>
                  </w:rPrChange>
                </w:rPr>
                <w:delText>(b)</w:delText>
              </w:r>
            </w:del>
          </w:p>
        </w:tc>
      </w:tr>
    </w:tbl>
    <w:p w14:paraId="4914B4A8" w14:textId="77085158" w:rsidR="00CB363A" w:rsidRPr="00A006BD" w:rsidDel="00637DFB" w:rsidRDefault="00CB363A" w:rsidP="00CB363A">
      <w:pPr>
        <w:pStyle w:val="Caption"/>
        <w:jc w:val="center"/>
        <w:rPr>
          <w:del w:id="629" w:author="Calil Amaral" w:date="2019-11-01T00:39:00Z"/>
          <w:i w:val="0"/>
          <w:iCs w:val="0"/>
          <w:lang w:val="en-US"/>
        </w:rPr>
      </w:pPr>
      <w:bookmarkStart w:id="630" w:name="_Ref20099915"/>
      <w:del w:id="631" w:author="Calil Amaral" w:date="2019-11-01T00:39:00Z">
        <w:r w:rsidRPr="00A006BD" w:rsidDel="00637DFB">
          <w:rPr>
            <w:lang w:val="en-US"/>
          </w:rPr>
          <w:delText xml:space="preserve">Figure </w:delText>
        </w:r>
        <w:r w:rsidRPr="00A006BD" w:rsidDel="00637DFB">
          <w:rPr>
            <w:i w:val="0"/>
            <w:iCs w:val="0"/>
            <w:lang w:val="en-US"/>
          </w:rPr>
          <w:fldChar w:fldCharType="begin"/>
        </w:r>
        <w:r w:rsidRPr="00637DFB" w:rsidDel="00637DFB">
          <w:rPr>
            <w:i w:val="0"/>
            <w:iCs w:val="0"/>
            <w:lang w:val="en-US"/>
          </w:rPr>
          <w:delInstrText xml:space="preserve"> SEQ Figure \* ARABIC </w:delInstrText>
        </w:r>
        <w:r w:rsidRPr="00A006BD" w:rsidDel="00637DFB">
          <w:rPr>
            <w:i w:val="0"/>
            <w:iCs w:val="0"/>
            <w:lang w:val="en-US"/>
          </w:rPr>
          <w:fldChar w:fldCharType="separate"/>
        </w:r>
      </w:del>
      <w:del w:id="632" w:author="Calil Amaral" w:date="2019-10-28T15:05:00Z">
        <w:r w:rsidR="001B6890" w:rsidRPr="0094365A" w:rsidDel="00CB24C9">
          <w:rPr>
            <w:noProof/>
            <w:lang w:val="en-US"/>
          </w:rPr>
          <w:delText>5</w:delText>
        </w:r>
      </w:del>
      <w:del w:id="633" w:author="Calil Amaral" w:date="2019-11-01T00:39:00Z">
        <w:r w:rsidRPr="00A006BD" w:rsidDel="00637DFB">
          <w:rPr>
            <w:i w:val="0"/>
            <w:iCs w:val="0"/>
            <w:lang w:val="en-US"/>
          </w:rPr>
          <w:fldChar w:fldCharType="end"/>
        </w:r>
        <w:bookmarkEnd w:id="630"/>
        <w:r w:rsidRPr="00A006BD" w:rsidDel="00637DFB">
          <w:rPr>
            <w:lang w:val="en-US"/>
          </w:rPr>
          <w:delText xml:space="preserve"> – </w:delText>
        </w:r>
        <w:r w:rsidDel="00637DFB">
          <w:rPr>
            <w:lang w:val="en-US"/>
          </w:rPr>
          <w:delText xml:space="preserve">(a) </w:delText>
        </w:r>
        <w:r w:rsidRPr="00A006BD" w:rsidDel="00637DFB">
          <w:rPr>
            <w:lang w:val="en-US"/>
          </w:rPr>
          <w:delText xml:space="preserve">Absorption coefficient of a variety of metals as function of the wavelength of the incident radiation </w:delText>
        </w:r>
        <w:r w:rsidDel="00637DFB">
          <w:rPr>
            <w:rStyle w:val="FootnoteReference"/>
            <w:i w:val="0"/>
            <w:iCs w:val="0"/>
            <w:lang w:val="en-US"/>
          </w:rPr>
          <w:fldChar w:fldCharType="begin" w:fldLock="1"/>
        </w:r>
        <w:r w:rsidR="00637DFB" w:rsidDel="00637DFB">
          <w:rPr>
            <w:i w:val="0"/>
            <w:lang w:val="en-US"/>
          </w:rPr>
          <w:del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delInstrText>
        </w:r>
        <w:r w:rsidDel="00637DFB">
          <w:rPr>
            <w:rStyle w:val="FootnoteReference"/>
            <w:i w:val="0"/>
            <w:iCs w:val="0"/>
            <w:lang w:val="en-US"/>
          </w:rPr>
          <w:fldChar w:fldCharType="separate"/>
        </w:r>
        <w:r w:rsidR="00637DFB" w:rsidRPr="00637DFB" w:rsidDel="00637DFB">
          <w:rPr>
            <w:i w:val="0"/>
            <w:noProof/>
            <w:lang w:val="en-US"/>
          </w:rPr>
          <w:delText>(HERZIGER; WEBER, 1998)</w:delText>
        </w:r>
        <w:r w:rsidDel="00637DFB">
          <w:rPr>
            <w:rStyle w:val="FootnoteReference"/>
            <w:i w:val="0"/>
            <w:iCs w:val="0"/>
            <w:lang w:val="en-US"/>
          </w:rPr>
          <w:fldChar w:fldCharType="end"/>
        </w:r>
        <w:r w:rsidDel="00637DFB">
          <w:rPr>
            <w:i w:val="0"/>
            <w:iCs w:val="0"/>
            <w:lang w:val="en-US"/>
          </w:rPr>
          <w:delText xml:space="preserve">; (b) Example of focusing feature of disk laser beam and power density distribution at focal point </w:delText>
        </w:r>
        <w:r w:rsidDel="00637DFB">
          <w:rPr>
            <w:rStyle w:val="FootnoteReference"/>
            <w:lang w:val="en-US"/>
          </w:rPr>
          <w:fldChar w:fldCharType="begin" w:fldLock="1"/>
        </w:r>
        <w:r w:rsidR="00637DFB" w:rsidDel="00637DFB">
          <w:rPr>
            <w:i w:val="0"/>
            <w:iCs w:val="0"/>
            <w:lang w:val="en-US"/>
          </w:rPr>
          <w:del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delInstrText>
        </w:r>
        <w:r w:rsidDel="00637DFB">
          <w:rPr>
            <w:rStyle w:val="FootnoteReference"/>
            <w:lang w:val="en-US"/>
          </w:rPr>
          <w:fldChar w:fldCharType="separate"/>
        </w:r>
        <w:r w:rsidR="00637DFB" w:rsidRPr="00637DFB" w:rsidDel="00637DFB">
          <w:rPr>
            <w:bCs/>
            <w:i w:val="0"/>
            <w:iCs w:val="0"/>
            <w:noProof/>
            <w:lang w:val="en-US"/>
          </w:rPr>
          <w:delText>(KAWAHITO et al., 2016)</w:delText>
        </w:r>
        <w:r w:rsidDel="00637DFB">
          <w:rPr>
            <w:rStyle w:val="FootnoteReference"/>
            <w:lang w:val="en-US"/>
          </w:rPr>
          <w:fldChar w:fldCharType="end"/>
        </w:r>
        <w:r w:rsidDel="00637DFB">
          <w:rPr>
            <w:i w:val="0"/>
            <w:iCs w:val="0"/>
            <w:lang w:val="en-US"/>
          </w:rPr>
          <w:delText>.</w:delText>
        </w:r>
      </w:del>
    </w:p>
    <w:p w14:paraId="3A635DC2" w14:textId="370F442A"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del w:id="634" w:author="Calil Amaral" w:date="2019-11-01T02:28:00Z">
        <w:r w:rsidR="0010728D">
          <w:rPr>
            <w:lang w:val="en-US"/>
          </w:rPr>
          <w:fldChar w:fldCharType="separate"/>
        </w:r>
      </w:del>
      <w:del w:id="635"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637DFB" w14:paraId="68511512" w14:textId="77777777" w:rsidTr="00174FF3">
        <w:trPr>
          <w:ins w:id="636" w:author="Calil Amaral" w:date="2019-11-01T00:39:00Z"/>
        </w:trPr>
        <w:tc>
          <w:tcPr>
            <w:tcW w:w="4566" w:type="dxa"/>
          </w:tcPr>
          <w:p w14:paraId="7EE19D20" w14:textId="77777777" w:rsidR="00637DFB" w:rsidRDefault="00637DFB" w:rsidP="00174FF3">
            <w:pPr>
              <w:keepNext/>
              <w:ind w:firstLine="0"/>
              <w:jc w:val="center"/>
              <w:rPr>
                <w:ins w:id="637" w:author="Calil Amaral" w:date="2019-11-01T00:39:00Z"/>
              </w:rPr>
            </w:pPr>
            <w:commentRangeStart w:id="638"/>
            <w:ins w:id="639" w:author="Calil Amaral" w:date="2019-11-01T00:39:00Z">
              <w:r w:rsidRPr="00A006BD">
                <w:rPr>
                  <w:noProof/>
                  <w:lang w:eastAsia="pt-BR"/>
                </w:rPr>
                <w:lastRenderedPageBreak/>
                <w:drawing>
                  <wp:inline distT="0" distB="0" distL="0" distR="0" wp14:anchorId="133C5AA8" wp14:editId="0D6E8792">
                    <wp:extent cx="2502089" cy="2051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38"/>
              <w:r>
                <w:rPr>
                  <w:rStyle w:val="CommentReference"/>
                  <w:lang w:val="pt-BR"/>
                </w:rPr>
                <w:commentReference w:id="638"/>
              </w:r>
            </w:ins>
          </w:p>
        </w:tc>
        <w:tc>
          <w:tcPr>
            <w:tcW w:w="4495" w:type="dxa"/>
          </w:tcPr>
          <w:p w14:paraId="3055D820" w14:textId="77777777" w:rsidR="00637DFB" w:rsidRDefault="00637DFB" w:rsidP="00174FF3">
            <w:pPr>
              <w:keepNext/>
              <w:ind w:firstLine="0"/>
              <w:jc w:val="center"/>
              <w:rPr>
                <w:ins w:id="640" w:author="Calil Amaral" w:date="2019-11-01T00:39:00Z"/>
              </w:rPr>
            </w:pPr>
            <w:ins w:id="641" w:author="Calil Amaral" w:date="2019-11-01T00:39:00Z">
              <w:r>
                <w:rPr>
                  <w:noProof/>
                  <w:lang w:eastAsia="pt-BR"/>
                </w:rPr>
                <w:drawing>
                  <wp:inline distT="0" distB="0" distL="0" distR="0" wp14:anchorId="6453A9C7" wp14:editId="78A52AE7">
                    <wp:extent cx="2457878" cy="208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ins>
          </w:p>
        </w:tc>
      </w:tr>
      <w:tr w:rsidR="00637DFB" w14:paraId="2A79B037" w14:textId="77777777" w:rsidTr="00174FF3">
        <w:trPr>
          <w:ins w:id="642" w:author="Calil Amaral" w:date="2019-11-01T00:39:00Z"/>
        </w:trPr>
        <w:tc>
          <w:tcPr>
            <w:tcW w:w="4566" w:type="dxa"/>
          </w:tcPr>
          <w:p w14:paraId="09A23E64" w14:textId="77777777" w:rsidR="00637DFB" w:rsidRPr="005D399B" w:rsidRDefault="00637DFB" w:rsidP="00174FF3">
            <w:pPr>
              <w:keepNext/>
              <w:ind w:firstLine="0"/>
              <w:jc w:val="center"/>
              <w:rPr>
                <w:ins w:id="643" w:author="Calil Amaral" w:date="2019-11-01T00:39:00Z"/>
                <w:lang w:val="pt-BR"/>
                <w:rPrChange w:id="644" w:author="Calil Amaral" w:date="2019-11-07T14:29:00Z">
                  <w:rPr>
                    <w:ins w:id="645" w:author="Calil Amaral" w:date="2019-11-01T00:39:00Z"/>
                  </w:rPr>
                </w:rPrChange>
              </w:rPr>
            </w:pPr>
            <w:ins w:id="646" w:author="Calil Amaral" w:date="2019-11-01T00:39:00Z">
              <w:r>
                <w:t>(a)</w:t>
              </w:r>
            </w:ins>
          </w:p>
        </w:tc>
        <w:tc>
          <w:tcPr>
            <w:tcW w:w="4495" w:type="dxa"/>
          </w:tcPr>
          <w:p w14:paraId="3040368E" w14:textId="77777777" w:rsidR="00637DFB" w:rsidRDefault="00637DFB" w:rsidP="00174FF3">
            <w:pPr>
              <w:keepNext/>
              <w:ind w:firstLine="0"/>
              <w:jc w:val="center"/>
              <w:rPr>
                <w:ins w:id="647" w:author="Calil Amaral" w:date="2019-11-01T00:39:00Z"/>
              </w:rPr>
            </w:pPr>
            <w:ins w:id="648" w:author="Calil Amaral" w:date="2019-11-01T00:39:00Z">
              <w:r>
                <w:t>(b)</w:t>
              </w:r>
            </w:ins>
          </w:p>
        </w:tc>
      </w:tr>
    </w:tbl>
    <w:p w14:paraId="196A0486" w14:textId="78399B5F" w:rsidR="00637DFB" w:rsidRPr="00A006BD" w:rsidRDefault="00637DFB" w:rsidP="00637DFB">
      <w:pPr>
        <w:pStyle w:val="Caption"/>
        <w:jc w:val="center"/>
        <w:rPr>
          <w:ins w:id="649" w:author="Calil Amaral" w:date="2019-11-01T00:39:00Z"/>
          <w:i w:val="0"/>
          <w:iCs w:val="0"/>
          <w:lang w:val="en-US"/>
        </w:rPr>
      </w:pPr>
      <w:ins w:id="650" w:author="Calil Amaral" w:date="2019-11-01T00:39: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651" w:author="Calil Amaral" w:date="2019-11-01T02:35:00Z">
        <w:r w:rsidR="001D610F">
          <w:rPr>
            <w:noProof/>
            <w:lang w:val="en-US"/>
          </w:rPr>
          <w:t>6</w:t>
        </w:r>
      </w:ins>
      <w:ins w:id="652" w:author="Calil Amaral" w:date="2019-11-01T00:39:00Z">
        <w:r w:rsidRPr="00A006BD">
          <w:rPr>
            <w:lang w:val="en-US"/>
          </w:rPr>
          <w:fldChar w:fldCharType="end"/>
        </w:r>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ins>
      <w:r w:rsidR="003450BF">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publisher":"Springer Berlin","publisher-place":"Berlin","title":"Laser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instrText>
      </w:r>
      <w:ins w:id="653" w:author="Calil Amaral" w:date="2019-11-01T00:39:00Z">
        <w:r>
          <w:rPr>
            <w:rStyle w:val="FootnoteReference"/>
            <w:lang w:val="en-US"/>
          </w:rPr>
          <w:fldChar w:fldCharType="separate"/>
        </w:r>
      </w:ins>
      <w:r w:rsidR="003450BF" w:rsidRPr="003450BF">
        <w:rPr>
          <w:i w:val="0"/>
          <w:noProof/>
          <w:lang w:val="en-US"/>
        </w:rPr>
        <w:t>(HERZIGER; WEBER, 1998)</w:t>
      </w:r>
      <w:ins w:id="654" w:author="Calil Amaral" w:date="2019-11-01T00:39:00Z">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ins>
      <w:r w:rsidR="003450BF">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instrText>
      </w:r>
      <w:ins w:id="655" w:author="Calil Amaral" w:date="2019-11-01T00:39:00Z">
        <w:r>
          <w:rPr>
            <w:rStyle w:val="FootnoteReference"/>
            <w:i w:val="0"/>
            <w:iCs w:val="0"/>
            <w:lang w:val="en-US"/>
          </w:rPr>
          <w:fldChar w:fldCharType="separate"/>
        </w:r>
      </w:ins>
      <w:r w:rsidR="003450BF" w:rsidRPr="003450BF">
        <w:rPr>
          <w:bCs/>
          <w:i w:val="0"/>
          <w:iCs w:val="0"/>
          <w:noProof/>
          <w:lang w:val="en-US"/>
        </w:rPr>
        <w:t>(KAWAHITO et al., 2016)</w:t>
      </w:r>
      <w:ins w:id="656" w:author="Calil Amaral" w:date="2019-11-01T00:39:00Z">
        <w:r>
          <w:rPr>
            <w:rStyle w:val="FootnoteReference"/>
            <w:i w:val="0"/>
            <w:iCs w:val="0"/>
            <w:lang w:val="en-US"/>
          </w:rPr>
          <w:fldChar w:fldCharType="end"/>
        </w:r>
        <w:r>
          <w:rPr>
            <w:i w:val="0"/>
            <w:iCs w:val="0"/>
            <w:lang w:val="en-US"/>
          </w:rPr>
          <w:t>.</w:t>
        </w:r>
      </w:ins>
    </w:p>
    <w:p w14:paraId="6F52A564" w14:textId="152591A3"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657" w:name="_Toc23173669"/>
      <w:r>
        <w:rPr>
          <w:lang w:val="en-US"/>
        </w:rPr>
        <w:t>DIRECTED ENERGY DEPOSITION LASER WITH POWDER (DED-LP)</w:t>
      </w:r>
      <w:bookmarkEnd w:id="657"/>
    </w:p>
    <w:p w14:paraId="6F0E85FD" w14:textId="2E3F5CF6"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9632EA" w:rsidDel="00BA6502" w14:paraId="54BAB505" w14:textId="7795DD88" w:rsidTr="002A2287">
        <w:trPr>
          <w:del w:id="658" w:author="Calil Amaral" w:date="2019-10-28T15:53:00Z"/>
        </w:trPr>
        <w:tc>
          <w:tcPr>
            <w:tcW w:w="9071" w:type="dxa"/>
            <w:gridSpan w:val="3"/>
          </w:tcPr>
          <w:p w14:paraId="60E1E27D" w14:textId="486C235F" w:rsidR="002A2287" w:rsidRPr="009632EA" w:rsidDel="00BA6502" w:rsidRDefault="002A2287" w:rsidP="00A428BA">
            <w:pPr>
              <w:ind w:firstLine="0"/>
              <w:jc w:val="center"/>
              <w:rPr>
                <w:del w:id="659" w:author="Calil Amaral" w:date="2019-10-28T15:53:00Z"/>
                <w:rPrChange w:id="660" w:author="Calil Amaral" w:date="2019-11-07T00:47:00Z">
                  <w:rPr>
                    <w:del w:id="661" w:author="Calil Amaral" w:date="2019-10-28T15:53:00Z"/>
                  </w:rPr>
                </w:rPrChange>
              </w:rPr>
            </w:pPr>
            <w:del w:id="662"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9632EA" w:rsidDel="00BA6502" w14:paraId="6FA0E95C" w14:textId="4EE5A2E2" w:rsidTr="002A2287">
        <w:trPr>
          <w:del w:id="663" w:author="Calil Amaral" w:date="2019-10-28T15:53:00Z"/>
        </w:trPr>
        <w:tc>
          <w:tcPr>
            <w:tcW w:w="3225" w:type="dxa"/>
          </w:tcPr>
          <w:p w14:paraId="19BF51F7" w14:textId="569D9312" w:rsidR="002A2287" w:rsidRPr="009632EA" w:rsidDel="00BA6502" w:rsidRDefault="002A2287" w:rsidP="002A2287">
            <w:pPr>
              <w:ind w:firstLine="0"/>
              <w:jc w:val="center"/>
              <w:rPr>
                <w:del w:id="664" w:author="Calil Amaral" w:date="2019-10-28T15:53:00Z"/>
                <w:rPrChange w:id="665" w:author="Calil Amaral" w:date="2019-11-07T00:47:00Z">
                  <w:rPr>
                    <w:del w:id="666" w:author="Calil Amaral" w:date="2019-10-28T15:53:00Z"/>
                  </w:rPr>
                </w:rPrChange>
              </w:rPr>
            </w:pPr>
            <w:del w:id="667" w:author="Calil Amaral" w:date="2019-10-28T15:53:00Z">
              <w:r w:rsidRPr="009632EA" w:rsidDel="00BA6502">
                <w:rPr>
                  <w:rPrChange w:id="668" w:author="Calil Amaral" w:date="2019-11-07T00:47:00Z">
                    <w:rPr/>
                  </w:rPrChange>
                </w:rPr>
                <w:delText>(a)</w:delText>
              </w:r>
            </w:del>
          </w:p>
        </w:tc>
        <w:tc>
          <w:tcPr>
            <w:tcW w:w="2985" w:type="dxa"/>
          </w:tcPr>
          <w:p w14:paraId="5BB83FB4" w14:textId="43C2B6A9" w:rsidR="002A2287" w:rsidRPr="009632EA" w:rsidDel="00BA6502" w:rsidRDefault="002A2287" w:rsidP="002A2287">
            <w:pPr>
              <w:ind w:firstLine="0"/>
              <w:jc w:val="center"/>
              <w:rPr>
                <w:del w:id="669" w:author="Calil Amaral" w:date="2019-10-28T15:53:00Z"/>
                <w:rPrChange w:id="670" w:author="Calil Amaral" w:date="2019-11-07T00:47:00Z">
                  <w:rPr>
                    <w:del w:id="671" w:author="Calil Amaral" w:date="2019-10-28T15:53:00Z"/>
                  </w:rPr>
                </w:rPrChange>
              </w:rPr>
            </w:pPr>
            <w:del w:id="672" w:author="Calil Amaral" w:date="2019-10-28T15:53:00Z">
              <w:r w:rsidRPr="009632EA" w:rsidDel="00BA6502">
                <w:rPr>
                  <w:rPrChange w:id="673" w:author="Calil Amaral" w:date="2019-11-07T00:47:00Z">
                    <w:rPr/>
                  </w:rPrChange>
                </w:rPr>
                <w:delText>(b)</w:delText>
              </w:r>
            </w:del>
          </w:p>
        </w:tc>
        <w:tc>
          <w:tcPr>
            <w:tcW w:w="2861" w:type="dxa"/>
          </w:tcPr>
          <w:p w14:paraId="4670C777" w14:textId="5ED5E601" w:rsidR="002A2287" w:rsidRPr="009632EA" w:rsidDel="00BA6502" w:rsidRDefault="002A2287" w:rsidP="002A2287">
            <w:pPr>
              <w:keepNext/>
              <w:ind w:firstLine="0"/>
              <w:jc w:val="center"/>
              <w:rPr>
                <w:del w:id="674" w:author="Calil Amaral" w:date="2019-10-28T15:53:00Z"/>
                <w:rPrChange w:id="675" w:author="Calil Amaral" w:date="2019-11-07T00:47:00Z">
                  <w:rPr>
                    <w:del w:id="676" w:author="Calil Amaral" w:date="2019-10-28T15:53:00Z"/>
                  </w:rPr>
                </w:rPrChange>
              </w:rPr>
            </w:pPr>
            <w:del w:id="677" w:author="Calil Amaral" w:date="2019-10-28T15:53:00Z">
              <w:r w:rsidRPr="009632EA" w:rsidDel="00BA6502">
                <w:rPr>
                  <w:rPrChange w:id="678" w:author="Calil Amaral" w:date="2019-11-07T00:47:00Z">
                    <w:rPr/>
                  </w:rPrChange>
                </w:rPr>
                <w:delText>(c)</w:delText>
              </w:r>
            </w:del>
          </w:p>
        </w:tc>
      </w:tr>
    </w:tbl>
    <w:p w14:paraId="2F7220F7" w14:textId="17DBB57C" w:rsidR="002A2287" w:rsidRPr="00A006BD" w:rsidDel="00BA6502" w:rsidRDefault="002A2287" w:rsidP="002A2287">
      <w:pPr>
        <w:pStyle w:val="Caption"/>
        <w:rPr>
          <w:del w:id="679" w:author="Calil Amaral" w:date="2019-10-28T15:53:00Z"/>
          <w:lang w:val="en-US"/>
        </w:rPr>
      </w:pPr>
      <w:bookmarkStart w:id="680" w:name="_Ref20167232"/>
      <w:del w:id="681" w:author="Calil Amaral" w:date="2019-10-28T15:53:00Z">
        <w:r w:rsidRPr="00A006BD" w:rsidDel="00BA6502">
          <w:rPr>
            <w:lang w:val="en-US"/>
          </w:rPr>
          <w:delText xml:space="preserve">Figure </w:delText>
        </w:r>
        <w:r w:rsidRPr="00A006BD" w:rsidDel="00BA6502">
          <w:rPr>
            <w:lang w:val="en-US"/>
          </w:rPr>
          <w:fldChar w:fldCharType="begin"/>
        </w:r>
        <w:r w:rsidRPr="00BA6502" w:rsidDel="00BA6502">
          <w:rPr>
            <w:i w:val="0"/>
            <w:iCs w:val="0"/>
            <w:lang w:val="en-US"/>
          </w:rPr>
          <w:delInstrText xml:space="preserve"> SEQ Figure \* ARABIC </w:delInstrText>
        </w:r>
        <w:r w:rsidRPr="00A006BD" w:rsidDel="00BA6502">
          <w:rPr>
            <w:lang w:val="en-US"/>
          </w:rPr>
          <w:fldChar w:fldCharType="separate"/>
        </w:r>
      </w:del>
      <w:del w:id="682" w:author="Calil Amaral" w:date="2019-10-28T15:05:00Z">
        <w:r w:rsidR="001B6890" w:rsidRPr="00BA6502" w:rsidDel="00CB24C9">
          <w:rPr>
            <w:i w:val="0"/>
            <w:iCs w:val="0"/>
            <w:noProof/>
            <w:lang w:val="en-US"/>
          </w:rPr>
          <w:delText>6</w:delText>
        </w:r>
      </w:del>
      <w:del w:id="683" w:author="Calil Amaral" w:date="2019-10-28T15:53:00Z">
        <w:r w:rsidRPr="00A006BD" w:rsidDel="00BA6502">
          <w:rPr>
            <w:lang w:val="en-US"/>
          </w:rPr>
          <w:fldChar w:fldCharType="end"/>
        </w:r>
        <w:bookmarkEnd w:id="680"/>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lang w:val="en-US"/>
          </w:rPr>
          <w:fldChar w:fldCharType="separate"/>
        </w:r>
        <w:r w:rsidR="0036105F" w:rsidRPr="0036105F" w:rsidDel="00BA6502">
          <w:rPr>
            <w:i w:val="0"/>
            <w:noProof/>
            <w:lang w:val="en-US"/>
          </w:rPr>
          <w:delText>[3]</w:delText>
        </w:r>
        <w:r w:rsidR="007F43BA" w:rsidDel="00BA6502">
          <w:rPr>
            <w:rStyle w:val="FootnoteReference"/>
            <w:lang w:val="en-US"/>
          </w:rPr>
          <w:fldChar w:fldCharType="end"/>
        </w:r>
        <w:r w:rsidRPr="00A006BD" w:rsidDel="00BA6502">
          <w:rPr>
            <w:lang w:val="en-US"/>
          </w:rPr>
          <w:delText>.</w:delText>
        </w:r>
      </w:del>
    </w:p>
    <w:p w14:paraId="03D5488E" w14:textId="7595F10B" w:rsidR="005B400B" w:rsidRDefault="006218D7" w:rsidP="00520427">
      <w:pPr>
        <w:rPr>
          <w:ins w:id="684" w:author="Calil Amaral" w:date="2019-10-28T15:53:00Z"/>
          <w:lang w:val="en-US"/>
        </w:rPr>
      </w:pPr>
      <w:r w:rsidRPr="00A006BD">
        <w:rPr>
          <w:lang w:val="en-US"/>
        </w:rPr>
        <w:t xml:space="preserve">Moreover, as the material is melted while being deposited, it is possible to use 4 or 5-axis systems, </w:t>
      </w:r>
      <w:commentRangeStart w:id="685"/>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686" w:author="Calil Amaral" w:date="2019-10-28T16:47:00Z">
        <w:r w:rsidR="002A2287" w:rsidRPr="00A006BD">
          <w:rPr>
            <w:lang w:val="en-US"/>
          </w:rPr>
          <w:fldChar w:fldCharType="separate"/>
        </w:r>
      </w:del>
      <w:del w:id="687"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685"/>
      <w:r w:rsidR="00711C95">
        <w:rPr>
          <w:rStyle w:val="CommentReference"/>
        </w:rPr>
        <w:commentReference w:id="685"/>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3450BF">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manufacturing","type":"article-journal","volume":"24"},"uris":["http://www.mendeley.com/documents/?uuid=1f1ca914-a6ff-48c8-9fbf-8a2586cca595"]}],"mendeley":{"formattedCitation":"(XU et al., 2018)","plainTextFormattedCitation":"(XU et al., 2018)","previouslyFormattedCitation":"[24]"},"properties":{"noteIndex":0},"schema":"https://github.com/citation-style-language/schema/raw/master/csl-citation.json"}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(XU et al., 2018)</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5C1BEA">
        <w:rPr>
          <w:lang w:val="en-US"/>
        </w:rPr>
        <w:fldChar w:fldCharType="separate"/>
      </w:r>
      <w:r w:rsidR="003450BF" w:rsidRPr="003450BF">
        <w:rPr>
          <w:noProof/>
          <w:lang w:val="en-US"/>
        </w:rPr>
        <w:t>(SABOORI et al., 2019)</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688" w:author="Calil Amaral" w:date="2019-10-28T15:53:00Z"/>
        </w:trPr>
        <w:tc>
          <w:tcPr>
            <w:tcW w:w="9071" w:type="dxa"/>
            <w:gridSpan w:val="3"/>
          </w:tcPr>
          <w:p w14:paraId="1042FC0F" w14:textId="77777777" w:rsidR="00BA6502" w:rsidRPr="00A006BD" w:rsidRDefault="00BA6502" w:rsidP="00764B91">
            <w:pPr>
              <w:ind w:firstLine="0"/>
              <w:jc w:val="center"/>
              <w:rPr>
                <w:ins w:id="689" w:author="Calil Amaral" w:date="2019-10-28T15:53:00Z"/>
              </w:rPr>
            </w:pPr>
            <w:ins w:id="690" w:author="Calil Amaral" w:date="2019-10-28T15:53:00Z">
              <w:r w:rsidRPr="00A006BD">
                <w:rPr>
                  <w:noProof/>
                  <w:lang w:eastAsia="pt-BR"/>
                </w:rPr>
                <w:lastRenderedPageBreak/>
                <w:drawing>
                  <wp:inline distT="0" distB="0" distL="0" distR="0" wp14:anchorId="1DC22059" wp14:editId="195F6694">
                    <wp:extent cx="5350967" cy="174374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658" cy="1850200"/>
                            </a:xfrm>
                            <a:prstGeom prst="rect">
                              <a:avLst/>
                            </a:prstGeom>
                          </pic:spPr>
                        </pic:pic>
                      </a:graphicData>
                    </a:graphic>
                  </wp:inline>
                </w:drawing>
              </w:r>
            </w:ins>
          </w:p>
        </w:tc>
      </w:tr>
      <w:tr w:rsidR="00BA6502" w:rsidRPr="00A006BD" w14:paraId="2DDECBC1" w14:textId="77777777" w:rsidTr="00764B91">
        <w:trPr>
          <w:ins w:id="691" w:author="Calil Amaral" w:date="2019-10-28T15:53:00Z"/>
        </w:trPr>
        <w:tc>
          <w:tcPr>
            <w:tcW w:w="3225" w:type="dxa"/>
          </w:tcPr>
          <w:p w14:paraId="6505B211" w14:textId="2379D4AA" w:rsidR="00BA6502" w:rsidRPr="00A006BD" w:rsidRDefault="00524566" w:rsidP="00764B91">
            <w:pPr>
              <w:ind w:firstLine="0"/>
              <w:jc w:val="center"/>
              <w:rPr>
                <w:ins w:id="692" w:author="Calil Amaral" w:date="2019-10-28T15:53:00Z"/>
              </w:rPr>
            </w:pPr>
            <w:ins w:id="693" w:author="Calil Amaral" w:date="2019-11-01T00:24:00Z">
              <w:r>
                <w:t xml:space="preserve">         </w:t>
              </w:r>
            </w:ins>
            <w:ins w:id="694" w:author="Calil Amaral" w:date="2019-11-01T00:38:00Z">
              <w:r w:rsidR="00637DFB">
                <w:t xml:space="preserve">           </w:t>
              </w:r>
            </w:ins>
            <w:ins w:id="695" w:author="Calil Amaral" w:date="2019-11-01T00:24:00Z">
              <w:r>
                <w:t xml:space="preserve"> </w:t>
              </w:r>
            </w:ins>
            <w:ins w:id="696" w:author="Calil Amaral" w:date="2019-10-28T15:53:00Z">
              <w:r w:rsidR="00BA6502" w:rsidRPr="00A006BD">
                <w:t>(a)</w:t>
              </w:r>
            </w:ins>
          </w:p>
        </w:tc>
        <w:tc>
          <w:tcPr>
            <w:tcW w:w="2985" w:type="dxa"/>
          </w:tcPr>
          <w:p w14:paraId="268D33D5" w14:textId="2E3B0C09" w:rsidR="00BA6502" w:rsidRPr="00A006BD" w:rsidRDefault="00524566">
            <w:pPr>
              <w:ind w:firstLine="0"/>
              <w:rPr>
                <w:ins w:id="697" w:author="Calil Amaral" w:date="2019-10-28T15:53:00Z"/>
              </w:rPr>
              <w:pPrChange w:id="698" w:author="Calil Amaral" w:date="2019-11-01T00:24:00Z">
                <w:pPr>
                  <w:ind w:firstLine="0"/>
                  <w:jc w:val="center"/>
                </w:pPr>
              </w:pPrChange>
            </w:pPr>
            <w:ins w:id="699" w:author="Calil Amaral" w:date="2019-11-01T00:24:00Z">
              <w:r>
                <w:t xml:space="preserve">                  </w:t>
              </w:r>
            </w:ins>
            <w:ins w:id="700" w:author="Calil Amaral" w:date="2019-10-28T15:53:00Z">
              <w:r w:rsidR="00BA6502" w:rsidRPr="00A006BD">
                <w:t>(b)</w:t>
              </w:r>
            </w:ins>
          </w:p>
        </w:tc>
        <w:tc>
          <w:tcPr>
            <w:tcW w:w="2861" w:type="dxa"/>
          </w:tcPr>
          <w:p w14:paraId="120A3D4F" w14:textId="23F2DB9D" w:rsidR="00BA6502" w:rsidRPr="00A006BD" w:rsidRDefault="00524566">
            <w:pPr>
              <w:keepNext/>
              <w:ind w:firstLine="0"/>
              <w:rPr>
                <w:ins w:id="701" w:author="Calil Amaral" w:date="2019-10-28T15:53:00Z"/>
              </w:rPr>
              <w:pPrChange w:id="702" w:author="Calil Amaral" w:date="2019-11-01T00:24:00Z">
                <w:pPr>
                  <w:keepNext/>
                  <w:ind w:firstLine="0"/>
                  <w:jc w:val="center"/>
                </w:pPr>
              </w:pPrChange>
            </w:pPr>
            <w:ins w:id="703" w:author="Calil Amaral" w:date="2019-11-01T00:24:00Z">
              <w:r>
                <w:t xml:space="preserve">     </w:t>
              </w:r>
            </w:ins>
            <w:ins w:id="704" w:author="Calil Amaral" w:date="2019-10-28T15:53:00Z">
              <w:r w:rsidR="00BA6502" w:rsidRPr="00A006BD">
                <w:t>(c)</w:t>
              </w:r>
            </w:ins>
          </w:p>
        </w:tc>
      </w:tr>
    </w:tbl>
    <w:p w14:paraId="573B6C99" w14:textId="05329B4E" w:rsidR="00BA6502" w:rsidRPr="00A006BD" w:rsidRDefault="00BA6502" w:rsidP="00BA6502">
      <w:pPr>
        <w:pStyle w:val="Caption"/>
        <w:rPr>
          <w:ins w:id="705" w:author="Calil Amaral" w:date="2019-10-28T15:53:00Z"/>
          <w:lang w:val="en-US"/>
        </w:rPr>
      </w:pPr>
      <w:ins w:id="706"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707" w:author="Calil Amaral" w:date="2019-11-01T02:35:00Z">
        <w:r w:rsidR="001D610F">
          <w:rPr>
            <w:noProof/>
            <w:lang w:val="en-US"/>
          </w:rPr>
          <w:t>7</w:t>
        </w:r>
      </w:ins>
      <w:ins w:id="708"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ins>
      <w:r w:rsidR="003450BF">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ins w:id="709" w:author="Calil Amaral" w:date="2019-10-28T15:53:00Z">
        <w:r>
          <w:rPr>
            <w:rStyle w:val="FootnoteReference"/>
            <w:lang w:val="en-US"/>
          </w:rPr>
          <w:fldChar w:fldCharType="separate"/>
        </w:r>
      </w:ins>
      <w:r w:rsidR="003450BF" w:rsidRPr="003450BF">
        <w:rPr>
          <w:i w:val="0"/>
          <w:noProof/>
          <w:lang w:val="en-US"/>
        </w:rPr>
        <w:t>(LIU et al., 2017)</w:t>
      </w:r>
      <w:ins w:id="710" w:author="Calil Amaral" w:date="2019-10-28T15:53:00Z">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711" w:author="Calil Amaral" w:date="2019-10-28T15:53:00Z"/>
          <w:lang w:val="en-US"/>
        </w:rPr>
      </w:pPr>
    </w:p>
    <w:p w14:paraId="1C3DEA6A" w14:textId="68198317" w:rsidR="00C15F38" w:rsidRPr="00A006BD" w:rsidDel="00BA6502" w:rsidRDefault="00C15F38" w:rsidP="00C15F38">
      <w:pPr>
        <w:keepNext/>
        <w:jc w:val="center"/>
        <w:rPr>
          <w:del w:id="712" w:author="Calil Amaral" w:date="2019-10-28T15:53:00Z"/>
          <w:lang w:val="en-US"/>
        </w:rPr>
      </w:pPr>
      <w:commentRangeStart w:id="713"/>
      <w:del w:id="714"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713"/>
        <w:r w:rsidR="00711C95" w:rsidDel="00BA6502">
          <w:rPr>
            <w:rStyle w:val="CommentReference"/>
          </w:rPr>
          <w:commentReference w:id="713"/>
        </w:r>
      </w:del>
    </w:p>
    <w:p w14:paraId="0E5697E9" w14:textId="0DC6A03A" w:rsidR="00C15F38" w:rsidRPr="00A006BD" w:rsidDel="00BA6502" w:rsidRDefault="00C15F38" w:rsidP="00C15F38">
      <w:pPr>
        <w:pStyle w:val="Caption"/>
        <w:rPr>
          <w:del w:id="715" w:author="Calil Amaral" w:date="2019-10-28T15:53:00Z"/>
          <w:lang w:val="en-US"/>
        </w:rPr>
      </w:pPr>
      <w:bookmarkStart w:id="716" w:name="_Ref19995592"/>
      <w:del w:id="717" w:author="Calil Amaral" w:date="2019-10-28T15:53:00Z">
        <w:r w:rsidRPr="00A006BD" w:rsidDel="00BA6502">
          <w:rPr>
            <w:lang w:val="en-US"/>
          </w:rPr>
          <w:delText xml:space="preserve">Figure </w:delText>
        </w:r>
        <w:r w:rsidRPr="00A006BD" w:rsidDel="00BA6502">
          <w:rPr>
            <w:lang w:val="en-US"/>
          </w:rPr>
          <w:fldChar w:fldCharType="begin"/>
        </w:r>
        <w:r w:rsidRPr="00A006BD" w:rsidDel="00BA6502">
          <w:rPr>
            <w:lang w:val="en-US"/>
          </w:rPr>
          <w:delInstrText xml:space="preserve"> SEQ Figure \* ARABIC </w:delInstrText>
        </w:r>
        <w:r w:rsidRPr="00A006BD" w:rsidDel="00BA6502">
          <w:rPr>
            <w:lang w:val="en-US"/>
          </w:rPr>
          <w:fldChar w:fldCharType="separate"/>
        </w:r>
      </w:del>
      <w:del w:id="718" w:author="Calil Amaral" w:date="2019-10-28T15:05:00Z">
        <w:r w:rsidR="001B6890" w:rsidDel="00CB24C9">
          <w:rPr>
            <w:noProof/>
            <w:lang w:val="en-US"/>
          </w:rPr>
          <w:delText>7</w:delText>
        </w:r>
      </w:del>
      <w:del w:id="719" w:author="Calil Amaral" w:date="2019-10-28T15:53:00Z">
        <w:r w:rsidRPr="00A006BD" w:rsidDel="00BA6502">
          <w:rPr>
            <w:lang w:val="en-US"/>
          </w:rPr>
          <w:fldChar w:fldCharType="end"/>
        </w:r>
        <w:bookmarkEnd w:id="716"/>
        <w:r w:rsidRPr="00A006BD" w:rsidDel="00BA6502">
          <w:rPr>
            <w:lang w:val="en-US"/>
          </w:rPr>
          <w:delText xml:space="preserve"> - Transverse cross section showing the transition between 100% 316L to 100% Inconel 718 from bottom to top </w:delText>
        </w:r>
        <w:r w:rsidR="007F43BA" w:rsidDel="00BA6502">
          <w:rPr>
            <w:rStyle w:val="FootnoteReference"/>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lang w:val="en-US"/>
          </w:rPr>
          <w:fldChar w:fldCharType="separate"/>
        </w:r>
        <w:r w:rsidR="00EE4CE3" w:rsidRPr="00EE4CE3" w:rsidDel="00BA6502">
          <w:rPr>
            <w:bCs/>
            <w:i w:val="0"/>
            <w:noProof/>
            <w:lang w:val="en-US"/>
          </w:rPr>
          <w:delText>[23]</w:delText>
        </w:r>
        <w:r w:rsidR="007F43BA" w:rsidDel="00BA6502">
          <w:rPr>
            <w:rStyle w:val="FootnoteReference"/>
            <w:lang w:val="en-US"/>
          </w:rPr>
          <w:fldChar w:fldCharType="end"/>
        </w:r>
        <w:r w:rsidRPr="00A006BD" w:rsidDel="00BA6502">
          <w:rPr>
            <w:lang w:val="en-US"/>
          </w:rPr>
          <w:delText>.</w:delText>
        </w:r>
      </w:del>
    </w:p>
    <w:p w14:paraId="2989AF0D" w14:textId="36FC5325" w:rsidR="00B42BF5" w:rsidRDefault="00AD2F4A" w:rsidP="00B42BF5">
      <w:pPr>
        <w:rPr>
          <w:ins w:id="720"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721"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722"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723"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724"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3450BF">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deposition","type":"article-journal","volume":"54"},"uris":["http://www.mendeley.com/documents/?uuid=97063ba7-0ffd-4b4e-8fd6-c1eabcd54826"]}],"mendeley":{"formattedCitation":"(SHAH et al., 2014)","plainTextFormattedCitation":"(SHAH et al., 2014)","previouslyFormattedCitation":"[25]"},"properties":{"noteIndex":0},"schema":"https://github.com/citation-style-language/schema/raw/master/csl-citation.json"}</w:instrText>
      </w:r>
      <w:r w:rsidR="0003255B">
        <w:rPr>
          <w:lang w:val="en-US"/>
        </w:rPr>
        <w:fldChar w:fldCharType="separate"/>
      </w:r>
      <w:r w:rsidR="003450BF" w:rsidRPr="003450BF">
        <w:rPr>
          <w:noProof/>
          <w:lang w:val="en-US"/>
        </w:rPr>
        <w:t>(SHAH et al., 2014)</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725"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726" w:name="_Toc23173670"/>
      <w:r w:rsidRPr="00A006BD">
        <w:rPr>
          <w:lang w:val="en-US"/>
        </w:rPr>
        <w:t>Process description</w:t>
      </w:r>
      <w:bookmarkEnd w:id="726"/>
    </w:p>
    <w:p w14:paraId="07FCA7EB" w14:textId="57F3C3D1" w:rsidR="00C17C61"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727" w:author="Milton Pereira" w:date="2019-10-21T17:11:00Z">
        <w:r w:rsidRPr="00A006BD" w:rsidDel="00711C95">
          <w:rPr>
            <w:lang w:val="en-US"/>
          </w:rPr>
          <w:delText xml:space="preserve">inert </w:delText>
        </w:r>
      </w:del>
      <w:ins w:id="728"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ins w:id="729" w:author="Calil Amaral" w:date="2019-11-01T00:52:00Z">
        <w:r w:rsidR="00A7183D">
          <w:rPr>
            <w:lang w:val="en-US"/>
          </w:rPr>
          <w:t xml:space="preserve"> </w:t>
        </w:r>
      </w:ins>
      <w:ins w:id="730" w:author="Calil Amaral" w:date="2019-10-28T17:47:00Z">
        <w:r w:rsidR="004F120C">
          <w:rPr>
            <w:lang w:val="en-US"/>
          </w:rPr>
          <w:t xml:space="preserve">As illustrated in </w:t>
        </w:r>
        <w:r w:rsidR="004F120C">
          <w:rPr>
            <w:lang w:val="en-US"/>
          </w:rPr>
          <w:fldChar w:fldCharType="begin"/>
        </w:r>
        <w:r w:rsidR="004F120C">
          <w:rPr>
            <w:lang w:val="en-US"/>
          </w:rPr>
          <w:instrText xml:space="preserve"> REF _Ref20165992 \h </w:instrText>
        </w:r>
      </w:ins>
      <w:r w:rsidR="004F120C">
        <w:rPr>
          <w:lang w:val="en-US"/>
        </w:rPr>
      </w:r>
      <w:ins w:id="731" w:author="Calil Amaral" w:date="2019-10-28T17:47:00Z">
        <w:r w:rsidR="004F120C">
          <w:rPr>
            <w:lang w:val="en-US"/>
          </w:rPr>
          <w:fldChar w:fldCharType="separate"/>
        </w:r>
      </w:ins>
      <w:ins w:id="732" w:author="Calil Amaral" w:date="2019-11-01T02:35:00Z">
        <w:r w:rsidR="001D610F" w:rsidRPr="00A006BD">
          <w:rPr>
            <w:lang w:val="en-US"/>
          </w:rPr>
          <w:t xml:space="preserve">Figure </w:t>
        </w:r>
        <w:r w:rsidR="001D610F">
          <w:rPr>
            <w:noProof/>
            <w:lang w:val="en-US"/>
          </w:rPr>
          <w:t>8</w:t>
        </w:r>
      </w:ins>
      <w:ins w:id="733" w:author="Calil Amaral" w:date="2019-10-28T17:47:00Z">
        <w:r w:rsidR="004F120C">
          <w:rPr>
            <w:lang w:val="en-US"/>
          </w:rPr>
          <w:fldChar w:fldCharType="end"/>
        </w:r>
        <w:r w:rsidR="004F120C">
          <w:rPr>
            <w:lang w:val="en-US"/>
          </w:rPr>
          <w:t xml:space="preserve"> (a) </w:t>
        </w:r>
      </w:ins>
      <w:del w:id="734" w:author="Calil Amaral" w:date="2019-10-28T17:46:00Z">
        <w:r w:rsidRPr="00A006BD" w:rsidDel="004F120C">
          <w:rPr>
            <w:lang w:val="en-US"/>
          </w:rPr>
          <w:delText xml:space="preserve"> </w:delText>
        </w:r>
      </w:del>
      <w:ins w:id="735" w:author="Calil Amaral" w:date="2019-10-28T17:47:00Z">
        <w:r w:rsidR="004F120C">
          <w:rPr>
            <w:lang w:val="en-US"/>
          </w:rPr>
          <w:t>t</w:t>
        </w:r>
      </w:ins>
      <w:ins w:id="736" w:author="Calil Amaral" w:date="2019-10-28T17:39:00Z">
        <w:r w:rsidR="00C17C61">
          <w:rPr>
            <w:lang w:val="en-US"/>
          </w:rPr>
          <w:t>he laser beam</w:t>
        </w:r>
      </w:ins>
      <w:ins w:id="737" w:author="Calil Amaral" w:date="2019-10-28T17:47:00Z">
        <w:r w:rsidR="004F120C">
          <w:rPr>
            <w:lang w:val="en-US"/>
          </w:rPr>
          <w:t xml:space="preserve"> </w:t>
        </w:r>
      </w:ins>
      <w:ins w:id="738" w:author="Calil Amaral" w:date="2019-10-28T17:39:00Z">
        <w:r w:rsidR="00C17C61">
          <w:rPr>
            <w:lang w:val="en-US"/>
          </w:rPr>
          <w:t xml:space="preserve">is focused </w:t>
        </w:r>
      </w:ins>
      <w:ins w:id="739" w:author="Calil Amaral" w:date="2019-10-28T17:40:00Z">
        <w:r w:rsidR="00C17C61">
          <w:rPr>
            <w:lang w:val="en-US"/>
          </w:rPr>
          <w:t>by the optical system</w:t>
        </w:r>
      </w:ins>
      <w:ins w:id="740" w:author="Calil Amaral" w:date="2019-10-28T17:48:00Z">
        <w:r w:rsidR="004F120C">
          <w:rPr>
            <w:lang w:val="en-US"/>
          </w:rPr>
          <w:t>,</w:t>
        </w:r>
      </w:ins>
      <w:ins w:id="741" w:author="Calil Amaral" w:date="2019-10-28T17:47:00Z">
        <w:r w:rsidR="004F120C">
          <w:rPr>
            <w:lang w:val="en-US"/>
          </w:rPr>
          <w:t xml:space="preserve"> </w:t>
        </w:r>
      </w:ins>
      <w:ins w:id="742" w:author="Calil Amaral" w:date="2019-10-28T17:40:00Z">
        <w:r w:rsidR="00C17C61">
          <w:rPr>
            <w:lang w:val="en-US"/>
          </w:rPr>
          <w:t xml:space="preserve">reducing the diameter of the beam </w:t>
        </w:r>
      </w:ins>
      <w:ins w:id="743" w:author="Calil Amaral" w:date="2019-10-28T17:44:00Z">
        <w:r w:rsidR="004F120C">
          <w:rPr>
            <w:lang w:val="en-US"/>
          </w:rPr>
          <w:t xml:space="preserve">and concentrating the electromagnetic energy </w:t>
        </w:r>
      </w:ins>
      <w:ins w:id="744" w:author="Calil Amaral" w:date="2019-10-28T17:47:00Z">
        <w:r w:rsidR="004F120C">
          <w:rPr>
            <w:lang w:val="en-US"/>
          </w:rPr>
          <w:t xml:space="preserve">in the focal plane. </w:t>
        </w:r>
      </w:ins>
      <w:r w:rsidRPr="00A006BD">
        <w:rPr>
          <w:lang w:val="en-US"/>
        </w:rPr>
        <w:t xml:space="preserve">The process </w:t>
      </w:r>
      <w:del w:id="745" w:author="Calil Amaral" w:date="2019-10-28T17:45:00Z">
        <w:r w:rsidRPr="00A006BD" w:rsidDel="004F120C">
          <w:rPr>
            <w:lang w:val="en-US"/>
          </w:rPr>
          <w:delText xml:space="preserve">consists </w:delText>
        </w:r>
      </w:del>
      <w:ins w:id="746" w:author="Calil Amaral" w:date="2019-10-28T17:46:00Z">
        <w:r w:rsidR="004F120C">
          <w:rPr>
            <w:lang w:val="en-US"/>
          </w:rPr>
          <w:t xml:space="preserve">continues with </w:t>
        </w:r>
      </w:ins>
      <w:del w:id="747" w:author="Calil Amaral" w:date="2019-10-28T17:46:00Z">
        <w:r w:rsidRPr="00A006BD" w:rsidDel="004F120C">
          <w:rPr>
            <w:lang w:val="en-US"/>
          </w:rPr>
          <w:delText xml:space="preserve">in </w:delText>
        </w:r>
      </w:del>
      <w:r w:rsidRPr="00A006BD">
        <w:rPr>
          <w:lang w:val="en-US"/>
        </w:rPr>
        <w:t xml:space="preserve">the formation of a melt pool </w:t>
      </w:r>
      <w:del w:id="748" w:author="Milton Pereira" w:date="2019-10-21T17:12:00Z">
        <w:r w:rsidRPr="00A006BD" w:rsidDel="00882D29">
          <w:rPr>
            <w:lang w:val="en-US"/>
          </w:rPr>
          <w:delText>i</w:delText>
        </w:r>
      </w:del>
      <w:ins w:id="749" w:author="Milton Pereira" w:date="2019-10-21T17:12:00Z">
        <w:r w:rsidR="00882D29">
          <w:rPr>
            <w:lang w:val="en-US"/>
          </w:rPr>
          <w:t>o</w:t>
        </w:r>
      </w:ins>
      <w:r w:rsidRPr="00A006BD">
        <w:rPr>
          <w:lang w:val="en-US"/>
        </w:rPr>
        <w:t xml:space="preserve">n the substrate through absorption and conversion of irradiated laser energy into heat. Simultaneously powder is fed </w:t>
      </w:r>
      <w:ins w:id="750" w:author="Calil Amaral" w:date="2019-10-28T17:37:00Z">
        <w:r w:rsidR="00C17C61">
          <w:rPr>
            <w:lang w:val="en-US"/>
          </w:rPr>
          <w:t xml:space="preserve">by the carrier gas </w:t>
        </w:r>
      </w:ins>
      <w:r w:rsidRPr="00A006BD">
        <w:rPr>
          <w:lang w:val="en-US"/>
        </w:rPr>
        <w:t>into this pool and melts, subsequently solidifying to form a layer of deposited material</w:t>
      </w:r>
      <w:ins w:id="751" w:author="Calil Amaral" w:date="2019-10-28T17:49:00Z">
        <w:r w:rsidR="004F120C">
          <w:rPr>
            <w:lang w:val="en-US"/>
          </w:rPr>
          <w:t>.</w:t>
        </w:r>
      </w:ins>
      <w:ins w:id="752" w:author="Calil Amaral" w:date="2019-10-28T17:36:00Z">
        <w:r w:rsidR="00C17C61">
          <w:rPr>
            <w:lang w:val="en-US"/>
          </w:rPr>
          <w:t xml:space="preserve"> </w:t>
        </w:r>
      </w:ins>
      <w:del w:id="753" w:author="Calil Amaral" w:date="2019-10-28T17:33:00Z">
        <w:r w:rsidR="006969E1" w:rsidRPr="00A006BD" w:rsidDel="00C17C61">
          <w:rPr>
            <w:lang w:val="en-US"/>
          </w:rPr>
          <w:delText xml:space="preserve"> </w:delText>
        </w:r>
        <w:commentRangeStart w:id="754"/>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
          <w:delInstrText xml:space="preserve"> REF _Ref20165992 \h </w:delInstrText>
        </w:r>
        <w:r w:rsidR="006969E1" w:rsidRPr="00A006BD" w:rsidDel="00C17C61">
          <w:rPr>
            <w:lang w:val="en-US"/>
          </w:rPr>
        </w:r>
        <w:r w:rsidR="006969E1" w:rsidRPr="00A006BD" w:rsidDel="00C17C61">
          <w:rPr>
            <w:lang w:val="en-US"/>
          </w:rPr>
          <w:fldChar w:fldCharType="separate"/>
        </w:r>
      </w:del>
      <w:del w:id="755" w:author="Calil Amaral" w:date="2019-10-28T15:52:00Z">
        <w:r w:rsidR="001B6890" w:rsidRPr="00741674" w:rsidDel="00EE4CE3">
          <w:rPr>
            <w:lang w:val="en-US"/>
          </w:rPr>
          <w:delText xml:space="preserve">Figure </w:delText>
        </w:r>
        <w:r w:rsidR="001B6890" w:rsidRPr="00C17C61" w:rsidDel="00EE4CE3">
          <w:rPr>
            <w:noProof/>
            <w:lang w:val="en-US"/>
          </w:rPr>
          <w:delText>8</w:delText>
        </w:r>
      </w:del>
      <w:del w:id="756" w:author="Calil Amaral" w:date="2019-10-28T17:33:00Z">
        <w:r w:rsidR="006969E1" w:rsidRPr="00A006BD" w:rsidDel="00C17C61">
          <w:rPr>
            <w:lang w:val="en-US"/>
          </w:rPr>
          <w:fldChar w:fldCharType="end"/>
        </w:r>
      </w:del>
      <w:commentRangeEnd w:id="754"/>
      <w:del w:id="757" w:author="Calil Amaral" w:date="2019-10-28T17:49:00Z">
        <w:r w:rsidR="00882D29" w:rsidDel="004F120C">
          <w:rPr>
            <w:rStyle w:val="CommentReference"/>
          </w:rPr>
          <w:commentReference w:id="754"/>
        </w:r>
        <w:r w:rsidRPr="00A006BD" w:rsidDel="004F120C">
          <w:rPr>
            <w:lang w:val="en-US"/>
          </w:rPr>
          <w:delText>.</w:delText>
        </w:r>
        <w:r w:rsidR="001C5897" w:rsidRPr="00A006BD" w:rsidDel="004F120C">
          <w:rPr>
            <w:lang w:val="en-US"/>
          </w:rPr>
          <w:delText xml:space="preserve"> </w:delText>
        </w:r>
      </w:del>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5"/>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758" w:author="Calil Amaral" w:date="2019-10-28T16:59:00Z">
              <w:r w:rsidRPr="00A006BD">
                <w:rPr>
                  <w:noProof/>
                  <w:lang w:eastAsia="pt-BR"/>
                </w:rPr>
                <w:lastRenderedPageBreak/>
                <w:drawing>
                  <wp:inline distT="0" distB="0" distL="0" distR="0" wp14:anchorId="571EECEA" wp14:editId="2B25E02D">
                    <wp:extent cx="2647507" cy="234459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760456" cy="2444625"/>
                            </a:xfrm>
                            <a:prstGeom prst="rect">
                              <a:avLst/>
                            </a:prstGeom>
                            <a:ln>
                              <a:noFill/>
                            </a:ln>
                            <a:extLst>
                              <a:ext uri="{53640926-AAD7-44D8-BBD7-CCE9431645EC}">
                                <a14:shadowObscured xmlns:a14="http://schemas.microsoft.com/office/drawing/2010/main"/>
                              </a:ext>
                            </a:extLst>
                          </pic:spPr>
                        </pic:pic>
                      </a:graphicData>
                    </a:graphic>
                  </wp:inline>
                </w:drawing>
              </w:r>
            </w:ins>
            <w:del w:id="759"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760"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761" w:author="Calil Amaral" w:date="2019-10-28T16:59:00Z">
              <w:r w:rsidR="00764B91" w:rsidRPr="00A006BD">
                <w:rPr>
                  <w:noProof/>
                  <w:lang w:eastAsia="pt-BR"/>
                </w:rPr>
                <w:drawing>
                  <wp:inline distT="0" distB="0" distL="0" distR="0" wp14:anchorId="196A0469" wp14:editId="2B97C324">
                    <wp:extent cx="2380979" cy="23444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245" cy="244413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45AC625D" w:rsidR="00101683" w:rsidRPr="00A006BD" w:rsidRDefault="00101683" w:rsidP="00101683">
      <w:pPr>
        <w:pStyle w:val="Caption"/>
        <w:rPr>
          <w:lang w:val="en-US"/>
        </w:rPr>
      </w:pPr>
      <w:bookmarkStart w:id="762"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763" w:author="Calil Amaral" w:date="2019-11-01T02:35:00Z">
        <w:r w:rsidR="001D610F">
          <w:rPr>
            <w:noProof/>
            <w:lang w:val="en-US"/>
          </w:rPr>
          <w:t>8</w:t>
        </w:r>
      </w:ins>
      <w:del w:id="764" w:author="Calil Amaral" w:date="2019-10-28T15:05:00Z">
        <w:r w:rsidR="001B6890" w:rsidDel="00CB24C9">
          <w:rPr>
            <w:noProof/>
            <w:lang w:val="en-US"/>
          </w:rPr>
          <w:delText>8</w:delText>
        </w:r>
      </w:del>
      <w:r w:rsidRPr="00A006BD">
        <w:rPr>
          <w:lang w:val="en-US"/>
        </w:rPr>
        <w:fldChar w:fldCharType="end"/>
      </w:r>
      <w:bookmarkEnd w:id="762"/>
      <w:r w:rsidRPr="00A006BD">
        <w:rPr>
          <w:lang w:val="en-US"/>
        </w:rPr>
        <w:t xml:space="preserve"> – </w:t>
      </w:r>
      <w:del w:id="765"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766" w:author="Calil Amaral" w:date="2019-10-28T17:00:00Z">
        <w:r w:rsidR="00764B91">
          <w:rPr>
            <w:lang w:val="en-US"/>
          </w:rPr>
          <w:t>a</w:t>
        </w:r>
      </w:ins>
      <w:del w:id="767"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3450BF">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material","type":"webpage"},"uris":["http://www.mendeley.com/documents/?uuid=d9871093-5205-33d2-8f2a-770e05b71a13"]}],"mendeley":{"formattedCitation":"(MANUFACTURING GUIDE, [s.d.])","plainTextFormattedCitation":"(MANUFACTURING GUIDE, [s.d.])","previouslyFormattedCitation":"[27]"},"properties":{"noteIndex":0},"schema":"https://github.com/citation-style-language/schema/raw/master/csl-citation.json"}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(MANUFACTURING GUIDE, [s.d.])</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450BF">
        <w:rPr>
          <w:i w:val="0"/>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(POPRAWE, 2016)</w:t>
      </w:r>
      <w:r w:rsidR="007F43BA">
        <w:rPr>
          <w:rStyle w:val="FootnoteReference"/>
          <w:lang w:val="en-US"/>
        </w:rPr>
        <w:fldChar w:fldCharType="end"/>
      </w:r>
      <w:r w:rsidRPr="00A006BD">
        <w:rPr>
          <w:lang w:val="en-US"/>
        </w:rPr>
        <w:t>.</w:t>
      </w:r>
      <w:ins w:id="768"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ins>
      <w:r w:rsidR="003450BF">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69" w:author="Calil Amaral" w:date="2019-10-28T17:00:00Z">
        <w:r w:rsidR="00764B91">
          <w:rPr>
            <w:rStyle w:val="FootnoteReference"/>
            <w:lang w:val="en-US"/>
          </w:rPr>
          <w:fldChar w:fldCharType="separate"/>
        </w:r>
      </w:ins>
      <w:r w:rsidR="003450BF" w:rsidRPr="003450BF">
        <w:rPr>
          <w:i w:val="0"/>
          <w:noProof/>
          <w:lang w:val="en-US"/>
        </w:rPr>
        <w:t>(SCHNEIDER, 1998)</w:t>
      </w:r>
      <w:ins w:id="770" w:author="Calil Amaral" w:date="2019-10-28T17:00:00Z">
        <w:r w:rsidR="00764B91">
          <w:rPr>
            <w:rStyle w:val="FootnoteReference"/>
            <w:lang w:val="en-US"/>
          </w:rPr>
          <w:fldChar w:fldCharType="end"/>
        </w:r>
        <w:r w:rsidR="00764B91" w:rsidRPr="00A006BD">
          <w:rPr>
            <w:lang w:val="en-US"/>
          </w:rPr>
          <w:t>;</w:t>
        </w:r>
      </w:ins>
    </w:p>
    <w:p w14:paraId="0A5B773E" w14:textId="4F79CE02" w:rsidR="006969E1" w:rsidRDefault="00101683" w:rsidP="006969E1">
      <w:pPr>
        <w:rPr>
          <w:ins w:id="771" w:author="Calil Amaral" w:date="2019-11-01T01:54:00Z"/>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772" w:author="Calil Amaral" w:date="2019-10-28T17:37:00Z">
        <w:r w:rsidR="00C17C61">
          <w:rPr>
            <w:lang w:val="en-US"/>
          </w:rPr>
          <w:t>with different powder delive</w:t>
        </w:r>
      </w:ins>
      <w:ins w:id="773" w:author="Calil Amaral" w:date="2019-10-28T17:38:00Z">
        <w:r w:rsidR="00C17C61">
          <w:rPr>
            <w:lang w:val="en-US"/>
          </w:rPr>
          <w:t xml:space="preserve">ry systems, </w:t>
        </w:r>
      </w:ins>
      <w:r w:rsidRPr="00A006BD">
        <w:rPr>
          <w:lang w:val="en-US"/>
        </w:rPr>
        <w:t>from lateral to coaxial</w:t>
      </w:r>
      <w:ins w:id="774" w:author="Calil Amaral" w:date="2019-10-28T17:38:00Z">
        <w:r w:rsidR="00C17C61">
          <w:rPr>
            <w:lang w:val="en-US"/>
          </w:rPr>
          <w:t xml:space="preserve">, </w:t>
        </w:r>
      </w:ins>
      <w:del w:id="775"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776" w:author="Calil Amaral" w:date="2019-11-01T02:35:00Z">
        <w:r w:rsidR="001D610F" w:rsidRPr="00A006BD">
          <w:rPr>
            <w:lang w:val="en-US"/>
          </w:rPr>
          <w:t xml:space="preserve">Figure </w:t>
        </w:r>
        <w:r w:rsidR="001D610F">
          <w:rPr>
            <w:noProof/>
            <w:lang w:val="en-US"/>
          </w:rPr>
          <w:t>8</w:t>
        </w:r>
      </w:ins>
      <w:del w:id="777"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006969E1" w:rsidRPr="00A006BD">
        <w:rPr>
          <w:lang w:val="en-US"/>
        </w:rPr>
        <w:t xml:space="preserve">. </w:t>
      </w:r>
    </w:p>
    <w:p w14:paraId="16F0A401" w14:textId="25B1700A" w:rsidR="004975B3" w:rsidRDefault="004975B3" w:rsidP="006969E1">
      <w:pPr>
        <w:rPr>
          <w:ins w:id="778" w:author="Calil Amaral" w:date="2019-11-01T00:52:00Z"/>
          <w:lang w:val="en-US"/>
        </w:rPr>
      </w:pPr>
      <w:ins w:id="779" w:author="Calil Amaral" w:date="2019-11-01T01:54:00Z">
        <w:r w:rsidRPr="00A006BD">
          <w:rPr>
            <w:lang w:val="en-US"/>
          </w:rPr>
          <w:t xml:space="preserve">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 </w:t>
        </w:r>
        <w:r w:rsidRPr="00A006BD">
          <w:rPr>
            <w:lang w:val="en-US"/>
          </w:rPr>
          <w:fldChar w:fldCharType="begin"/>
        </w:r>
        <w:r w:rsidRPr="00A006BD">
          <w:rPr>
            <w:lang w:val="en-US"/>
          </w:rPr>
          <w:instrText xml:space="preserve"> REF _Ref20165992 \h </w:instrText>
        </w:r>
      </w:ins>
      <w:r w:rsidRPr="00A006BD">
        <w:rPr>
          <w:lang w:val="en-US"/>
        </w:rPr>
      </w:r>
      <w:ins w:id="780" w:author="Calil Amaral" w:date="2019-11-01T01:54:00Z">
        <w:r w:rsidRPr="00A006BD">
          <w:rPr>
            <w:lang w:val="en-US"/>
          </w:rPr>
          <w:fldChar w:fldCharType="separate"/>
        </w:r>
      </w:ins>
      <w:ins w:id="781" w:author="Calil Amaral" w:date="2019-11-01T02:35:00Z">
        <w:r w:rsidR="001D610F" w:rsidRPr="00A006BD">
          <w:rPr>
            <w:lang w:val="en-US"/>
          </w:rPr>
          <w:t xml:space="preserve">Figure </w:t>
        </w:r>
        <w:r w:rsidR="001D610F">
          <w:rPr>
            <w:noProof/>
            <w:lang w:val="en-US"/>
          </w:rPr>
          <w:t>8</w:t>
        </w:r>
      </w:ins>
      <w:ins w:id="782" w:author="Calil Amaral" w:date="2019-11-01T01:54:00Z">
        <w:r w:rsidRPr="00A006BD">
          <w:rPr>
            <w:lang w:val="en-US"/>
          </w:rPr>
          <w:fldChar w:fldCharType="end"/>
        </w:r>
        <w:r>
          <w:rPr>
            <w:lang w:val="en-US"/>
          </w:rPr>
          <w:t xml:space="preserve"> (a)</w:t>
        </w:r>
        <w:r w:rsidRPr="00A006BD">
          <w:rPr>
            <w:lang w:val="en-US"/>
          </w:rPr>
          <w:t xml:space="preserve">, and </w:t>
        </w:r>
        <w:r>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Pr>
            <w:lang w:val="en-US"/>
          </w:rPr>
          <w:t xml:space="preserve"> </w:t>
        </w:r>
        <w:r>
          <w:rPr>
            <w:lang w:val="en-US"/>
          </w:rPr>
          <w:fldChar w:fldCharType="begin"/>
        </w:r>
        <w:r>
          <w:rPr>
            <w:lang w:val="en-US"/>
          </w:rPr>
          <w:instrText xml:space="preserve"> REF _Ref19993441 \h </w:instrText>
        </w:r>
      </w:ins>
      <w:r>
        <w:rPr>
          <w:lang w:val="en-US"/>
        </w:rPr>
      </w:r>
      <w:ins w:id="783" w:author="Calil Amaral" w:date="2019-11-01T01:54:00Z">
        <w:r>
          <w:rPr>
            <w:lang w:val="en-US"/>
          </w:rPr>
          <w:fldChar w:fldCharType="end"/>
        </w:r>
        <w:r w:rsidRPr="00A006BD">
          <w:rPr>
            <w:lang w:val="en-US"/>
          </w:rPr>
          <w:t>, some of which will be described in more detail later.</w:t>
        </w:r>
      </w:ins>
    </w:p>
    <w:p w14:paraId="4EA2A7AB" w14:textId="77777777" w:rsidR="00A7183D" w:rsidRPr="00A006BD" w:rsidRDefault="00A7183D" w:rsidP="00A7183D">
      <w:pPr>
        <w:keepNext/>
        <w:ind w:firstLine="0"/>
        <w:jc w:val="center"/>
        <w:rPr>
          <w:ins w:id="784" w:author="Calil Amaral" w:date="2019-11-01T00:52:00Z"/>
          <w:lang w:val="en-US"/>
        </w:rPr>
      </w:pPr>
      <w:ins w:id="785" w:author="Calil Amaral" w:date="2019-11-01T00:52:00Z">
        <w:r>
          <w:rPr>
            <w:noProof/>
          </w:rPr>
          <w:lastRenderedPageBreak/>
          <w:drawing>
            <wp:inline distT="0" distB="0" distL="0" distR="0" wp14:anchorId="18EB5102" wp14:editId="26E32483">
              <wp:extent cx="5417161" cy="358317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5600536" cy="3704465"/>
                      </a:xfrm>
                      <a:prstGeom prst="rect">
                        <a:avLst/>
                      </a:prstGeom>
                    </pic:spPr>
                  </pic:pic>
                </a:graphicData>
              </a:graphic>
            </wp:inline>
          </w:drawing>
        </w:r>
        <w:commentRangeStart w:id="786"/>
        <w:commentRangeEnd w:id="786"/>
        <w:r>
          <w:rPr>
            <w:rStyle w:val="CommentReference"/>
          </w:rPr>
          <w:commentReference w:id="786"/>
        </w:r>
      </w:ins>
    </w:p>
    <w:p w14:paraId="51071CDE" w14:textId="22D5FB0A" w:rsidR="00A7183D" w:rsidRPr="00A006BD" w:rsidRDefault="00A7183D" w:rsidP="00A7183D">
      <w:pPr>
        <w:pStyle w:val="Caption"/>
        <w:ind w:left="708" w:hanging="708"/>
        <w:jc w:val="center"/>
        <w:rPr>
          <w:ins w:id="787" w:author="Calil Amaral" w:date="2019-11-01T00:52:00Z"/>
          <w:lang w:val="en-US"/>
        </w:rPr>
      </w:pPr>
      <w:ins w:id="788" w:author="Calil Amaral" w:date="2019-11-01T00:52: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789" w:author="Calil Amaral" w:date="2019-11-01T02:35:00Z">
        <w:r w:rsidR="001D610F">
          <w:rPr>
            <w:noProof/>
            <w:lang w:val="en-US"/>
          </w:rPr>
          <w:t>9</w:t>
        </w:r>
      </w:ins>
      <w:ins w:id="790" w:author="Calil Amaral" w:date="2019-11-01T00:52:00Z">
        <w:r w:rsidRPr="00A006BD">
          <w:rPr>
            <w:lang w:val="en-US"/>
          </w:rPr>
          <w:fldChar w:fldCharType="end"/>
        </w:r>
        <w:r w:rsidRPr="00A006BD">
          <w:rPr>
            <w:lang w:val="en-US"/>
          </w:rPr>
          <w:t xml:space="preserve"> –</w:t>
        </w:r>
        <w:r>
          <w:rPr>
            <w:lang w:val="en-US"/>
          </w:rPr>
          <w:t xml:space="preserve"> Process factors and physical </w:t>
        </w:r>
        <w:r w:rsidRPr="00A006BD">
          <w:rPr>
            <w:lang w:val="en-US"/>
          </w:rPr>
          <w:t xml:space="preserve">events occurring during </w:t>
        </w:r>
        <w:r>
          <w:rPr>
            <w:lang w:val="en-US"/>
          </w:rPr>
          <w:t xml:space="preserve">DED-LP </w:t>
        </w:r>
        <w:r w:rsidRPr="00A006BD">
          <w:rPr>
            <w:lang w:val="en-US"/>
          </w:rPr>
          <w:t>for given instant in time</w:t>
        </w:r>
        <w:r>
          <w:rPr>
            <w:lang w:val="en-US"/>
          </w:rPr>
          <w:t xml:space="preserve"> </w:t>
        </w:r>
        <w:r>
          <w:rPr>
            <w:lang w:val="en-US"/>
          </w:rPr>
          <w:fldChar w:fldCharType="begin" w:fldLock="1"/>
        </w:r>
      </w:ins>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91" w:author="Calil Amaral" w:date="2019-11-01T00:52:00Z">
        <w:r>
          <w:rPr>
            <w:lang w:val="en-US"/>
          </w:rPr>
          <w:fldChar w:fldCharType="separate"/>
        </w:r>
      </w:ins>
      <w:r w:rsidR="003450BF" w:rsidRPr="003450BF">
        <w:rPr>
          <w:i w:val="0"/>
          <w:noProof/>
          <w:lang w:val="en-US"/>
        </w:rPr>
        <w:t>(SCHNEIDER, 1998)</w:t>
      </w:r>
      <w:ins w:id="792" w:author="Calil Amaral" w:date="2019-11-01T00:52:00Z">
        <w:r>
          <w:rPr>
            <w:lang w:val="en-US"/>
          </w:rPr>
          <w:fldChar w:fldCharType="end"/>
        </w:r>
        <w:r w:rsidRPr="00A006BD">
          <w:rPr>
            <w:lang w:val="en-US"/>
          </w:rPr>
          <w:t>.</w:t>
        </w:r>
      </w:ins>
    </w:p>
    <w:p w14:paraId="778BF0D2" w14:textId="46FD88FF" w:rsidR="00A7183D" w:rsidRPr="00A006BD" w:rsidDel="00A7183D" w:rsidRDefault="00A7183D" w:rsidP="006969E1">
      <w:pPr>
        <w:rPr>
          <w:del w:id="793" w:author="Calil Amaral" w:date="2019-11-01T00:53:00Z"/>
          <w:lang w:val="en-US"/>
        </w:rPr>
      </w:pPr>
    </w:p>
    <w:p w14:paraId="7FE1B28C" w14:textId="4D9F1B8E" w:rsidR="00687BEB" w:rsidRPr="00A006BD" w:rsidDel="004975B3" w:rsidRDefault="00687BEB" w:rsidP="00687BEB">
      <w:pPr>
        <w:rPr>
          <w:del w:id="794" w:author="Calil Amaral" w:date="2019-11-01T01:54:00Z"/>
          <w:lang w:val="en-US"/>
        </w:rPr>
      </w:pPr>
      <w:del w:id="795" w:author="Calil Amaral" w:date="2019-11-01T01:54:00Z">
        <w:r w:rsidRPr="00A006BD" w:rsidDel="004975B3">
          <w:rPr>
            <w:lang w:val="en-US"/>
          </w:rPr>
          <w:delTex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delText>
        </w:r>
        <w:r w:rsidR="006D319E" w:rsidRPr="00A006BD" w:rsidDel="004975B3">
          <w:rPr>
            <w:lang w:val="en-US"/>
          </w:rPr>
          <w:delText xml:space="preserve"> </w:delText>
        </w:r>
        <w:r w:rsidR="006D319E" w:rsidRPr="00A006BD" w:rsidDel="004975B3">
          <w:rPr>
            <w:lang w:val="en-US"/>
          </w:rPr>
          <w:fldChar w:fldCharType="begin"/>
        </w:r>
        <w:r w:rsidR="006D319E" w:rsidRPr="004975B3" w:rsidDel="004975B3">
          <w:rPr>
            <w:lang w:val="en-US"/>
          </w:rPr>
          <w:delInstrText xml:space="preserve"> REF _Ref20165992 \h </w:delInstrText>
        </w:r>
        <w:r w:rsidR="006D319E" w:rsidRPr="00A006BD" w:rsidDel="004975B3">
          <w:rPr>
            <w:lang w:val="en-US"/>
          </w:rPr>
        </w:r>
        <w:r w:rsidR="006D319E" w:rsidRPr="00A006BD" w:rsidDel="004975B3">
          <w:rPr>
            <w:lang w:val="en-US"/>
          </w:rPr>
          <w:fldChar w:fldCharType="separate"/>
        </w:r>
      </w:del>
      <w:del w:id="796" w:author="Calil Amaral" w:date="2019-10-28T15:52:00Z">
        <w:r w:rsidR="001B6890" w:rsidRPr="004975B3" w:rsidDel="00EE4CE3">
          <w:rPr>
            <w:lang w:val="en-US"/>
          </w:rPr>
          <w:delText xml:space="preserve">Figure </w:delText>
        </w:r>
        <w:r w:rsidR="001B6890" w:rsidRPr="004975B3" w:rsidDel="00EE4CE3">
          <w:rPr>
            <w:noProof/>
            <w:lang w:val="en-US"/>
          </w:rPr>
          <w:delText>8</w:delText>
        </w:r>
      </w:del>
      <w:del w:id="797" w:author="Calil Amaral" w:date="2019-11-01T01:54:00Z">
        <w:r w:rsidR="006D319E" w:rsidRPr="00A006BD" w:rsidDel="004975B3">
          <w:rPr>
            <w:lang w:val="en-US"/>
          </w:rPr>
          <w:fldChar w:fldCharType="end"/>
        </w:r>
        <w:r w:rsidRPr="00A006BD" w:rsidDel="004975B3">
          <w:rPr>
            <w:lang w:val="en-US"/>
          </w:rPr>
          <w:delText xml:space="preserve">, and </w:delText>
        </w:r>
        <w:r w:rsidR="007F1FBF" w:rsidDel="004975B3">
          <w:rPr>
            <w:lang w:val="en-US"/>
          </w:rPr>
          <w:delText>start adding</w:delText>
        </w:r>
        <w:r w:rsidRPr="00A006BD" w:rsidDel="004975B3">
          <w:rPr>
            <w:lang w:val="en-US"/>
          </w:rPr>
          <w:delText xml:space="preserve"> material on top of the previously deposited layer. This process repeats until the entire part has been built. A schematic view of key input and output factors that affect the stability of the process are represented in</w:delText>
        </w:r>
      </w:del>
      <w:del w:id="798" w:author="Calil Amaral" w:date="2019-10-28T16:48:00Z">
        <w:r w:rsidR="006D319E" w:rsidRPr="00A006BD" w:rsidDel="00C2289B">
          <w:rPr>
            <w:lang w:val="en-US"/>
          </w:rPr>
          <w:delText xml:space="preserve"> </w:delText>
        </w:r>
        <w:commentRangeStart w:id="799"/>
        <w:r w:rsidR="006D319E" w:rsidRPr="00A006BD" w:rsidDel="00C2289B">
          <w:rPr>
            <w:lang w:val="en-US"/>
          </w:rPr>
          <w:fldChar w:fldCharType="begin"/>
        </w:r>
        <w:r w:rsidR="006D319E" w:rsidRPr="00C2289B" w:rsidDel="00C2289B">
          <w:rPr>
            <w:lang w:val="en-US"/>
          </w:rPr>
          <w:delInstrText xml:space="preserve"> REF _Ref20165992 \h </w:delInstrText>
        </w:r>
        <w:r w:rsidR="006D319E" w:rsidRPr="00A006BD" w:rsidDel="00C2289B">
          <w:rPr>
            <w:lang w:val="en-US"/>
          </w:rPr>
        </w:r>
        <w:r w:rsidR="006D319E" w:rsidRPr="00A006BD" w:rsidDel="00C2289B">
          <w:rPr>
            <w:lang w:val="en-US"/>
          </w:rPr>
          <w:fldChar w:fldCharType="separate"/>
        </w:r>
      </w:del>
      <w:del w:id="800" w:author="Calil Amaral" w:date="2019-10-28T15:52:00Z">
        <w:r w:rsidR="001B6890" w:rsidRPr="00741674" w:rsidDel="00EE4CE3">
          <w:rPr>
            <w:lang w:val="en-US"/>
          </w:rPr>
          <w:delText xml:space="preserve">Figure </w:delText>
        </w:r>
        <w:r w:rsidR="001B6890" w:rsidRPr="00C2289B" w:rsidDel="00EE4CE3">
          <w:rPr>
            <w:noProof/>
            <w:lang w:val="en-US"/>
          </w:rPr>
          <w:delText>8</w:delText>
        </w:r>
      </w:del>
      <w:del w:id="801" w:author="Calil Amaral" w:date="2019-10-28T16:48:00Z">
        <w:r w:rsidR="006D319E" w:rsidRPr="00A006BD" w:rsidDel="00C2289B">
          <w:rPr>
            <w:lang w:val="en-US"/>
          </w:rPr>
          <w:fldChar w:fldCharType="end"/>
        </w:r>
        <w:commentRangeEnd w:id="799"/>
        <w:r w:rsidR="00882D29" w:rsidDel="00C2289B">
          <w:rPr>
            <w:rStyle w:val="CommentReference"/>
          </w:rPr>
          <w:commentReference w:id="799"/>
        </w:r>
      </w:del>
      <w:del w:id="802" w:author="Calil Amaral" w:date="2019-11-01T01:54:00Z">
        <w:r w:rsidRPr="00A006BD" w:rsidDel="004975B3">
          <w:rPr>
            <w:lang w:val="en-US"/>
          </w:rPr>
          <w:delText>, some of which will be described in more detail later.</w:delText>
        </w:r>
      </w:del>
    </w:p>
    <w:p w14:paraId="18B07798" w14:textId="76A83B3D" w:rsidR="000336B2" w:rsidRPr="00A006BD" w:rsidDel="00A7183D" w:rsidRDefault="008C1187" w:rsidP="003732A3">
      <w:pPr>
        <w:keepNext/>
        <w:ind w:firstLine="0"/>
        <w:jc w:val="center"/>
        <w:rPr>
          <w:del w:id="803" w:author="Calil Amaral" w:date="2019-11-01T00:52:00Z"/>
          <w:lang w:val="en-US"/>
        </w:rPr>
      </w:pPr>
      <w:commentRangeStart w:id="804"/>
      <w:del w:id="805" w:author="Calil Amaral" w:date="2019-10-28T16:46:00Z">
        <w:r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804"/>
      <w:del w:id="806" w:author="Calil Amaral" w:date="2019-11-01T00:52:00Z">
        <w:r w:rsidR="00882D29" w:rsidDel="00A7183D">
          <w:rPr>
            <w:rStyle w:val="CommentReference"/>
          </w:rPr>
          <w:commentReference w:id="804"/>
        </w:r>
      </w:del>
    </w:p>
    <w:p w14:paraId="3C0CD102" w14:textId="437FD45D" w:rsidR="00687BEB" w:rsidRPr="00A006BD" w:rsidDel="00A7183D" w:rsidRDefault="000336B2">
      <w:pPr>
        <w:pStyle w:val="Caption"/>
        <w:ind w:left="708" w:hanging="708"/>
        <w:jc w:val="center"/>
        <w:rPr>
          <w:del w:id="807" w:author="Calil Amaral" w:date="2019-11-01T00:52:00Z"/>
          <w:lang w:val="en-US"/>
        </w:rPr>
        <w:pPrChange w:id="808" w:author="Calil Amaral" w:date="2019-10-28T16:47:00Z">
          <w:pPr>
            <w:pStyle w:val="Caption"/>
            <w:jc w:val="center"/>
          </w:pPr>
        </w:pPrChange>
      </w:pPr>
      <w:bookmarkStart w:id="809" w:name="_Ref19993441"/>
      <w:del w:id="810" w:author="Calil Amaral" w:date="2019-11-01T00:52:00Z">
        <w:r w:rsidRPr="00A006BD" w:rsidDel="00A7183D">
          <w:rPr>
            <w:lang w:val="en-US"/>
          </w:rPr>
          <w:delText xml:space="preserve">Figure </w:delText>
        </w:r>
        <w:r w:rsidRPr="00A006BD" w:rsidDel="00A7183D">
          <w:rPr>
            <w:i w:val="0"/>
            <w:iCs w:val="0"/>
            <w:lang w:val="en-US"/>
          </w:rPr>
          <w:fldChar w:fldCharType="begin"/>
        </w:r>
        <w:r w:rsidRPr="00A7183D" w:rsidDel="00A7183D">
          <w:rPr>
            <w:i w:val="0"/>
            <w:iCs w:val="0"/>
            <w:lang w:val="en-US"/>
          </w:rPr>
          <w:delInstrText xml:space="preserve"> SEQ Figure \* ARABIC </w:delInstrText>
        </w:r>
        <w:r w:rsidRPr="00A006BD" w:rsidDel="00A7183D">
          <w:rPr>
            <w:i w:val="0"/>
            <w:iCs w:val="0"/>
            <w:lang w:val="en-US"/>
          </w:rPr>
          <w:fldChar w:fldCharType="separate"/>
        </w:r>
      </w:del>
      <w:del w:id="811" w:author="Calil Amaral" w:date="2019-10-28T15:05:00Z">
        <w:r w:rsidR="001B6890" w:rsidRPr="006A70CD" w:rsidDel="00CB24C9">
          <w:rPr>
            <w:noProof/>
            <w:lang w:val="en-US"/>
          </w:rPr>
          <w:delText>9</w:delText>
        </w:r>
      </w:del>
      <w:del w:id="812" w:author="Calil Amaral" w:date="2019-11-01T00:52:00Z">
        <w:r w:rsidRPr="00A006BD" w:rsidDel="00A7183D">
          <w:rPr>
            <w:i w:val="0"/>
            <w:iCs w:val="0"/>
            <w:lang w:val="en-US"/>
          </w:rPr>
          <w:fldChar w:fldCharType="end"/>
        </w:r>
        <w:bookmarkEnd w:id="809"/>
        <w:r w:rsidRPr="00A006BD" w:rsidDel="00A7183D">
          <w:rPr>
            <w:lang w:val="en-US"/>
          </w:rPr>
          <w:delText xml:space="preserve"> –</w:delText>
        </w:r>
      </w:del>
      <w:del w:id="813" w:author="Calil Amaral" w:date="2019-10-28T16:49:00Z">
        <w:r w:rsidRPr="00A006BD" w:rsidDel="00C2289B">
          <w:rPr>
            <w:lang w:val="en-US"/>
          </w:rPr>
          <w:delText xml:space="preserve"> </w:delText>
        </w:r>
        <w:r w:rsidR="008C1187" w:rsidRPr="00A006BD" w:rsidDel="00C2289B">
          <w:rPr>
            <w:lang w:val="en-US"/>
          </w:rPr>
          <w:delText xml:space="preserve">Physical </w:delText>
        </w:r>
      </w:del>
      <w:del w:id="814" w:author="Calil Amaral" w:date="2019-11-01T00:52:00Z">
        <w:r w:rsidR="008C1187" w:rsidRPr="00A006BD" w:rsidDel="00A7183D">
          <w:rPr>
            <w:lang w:val="en-US"/>
          </w:rPr>
          <w:delText xml:space="preserve">events occurring during </w:delText>
        </w:r>
      </w:del>
      <w:del w:id="815" w:author="Calil Amaral" w:date="2019-10-28T16:49:00Z">
        <w:r w:rsidR="008C1187" w:rsidRPr="00A006BD" w:rsidDel="00C2289B">
          <w:rPr>
            <w:lang w:val="en-US"/>
          </w:rPr>
          <w:delText xml:space="preserve">DLD </w:delText>
        </w:r>
      </w:del>
      <w:del w:id="816" w:author="Calil Amaral" w:date="2019-11-01T00:52:00Z">
        <w:r w:rsidR="008C1187" w:rsidRPr="00A006BD" w:rsidDel="00A7183D">
          <w:rPr>
            <w:lang w:val="en-US"/>
          </w:rPr>
          <w:delText>for given instant in time</w:delText>
        </w:r>
      </w:del>
      <w:del w:id="817" w:author="Calil Amaral" w:date="2019-10-28T16:46:00Z">
        <w:r w:rsidR="008C1187" w:rsidRPr="00A006BD" w:rsidDel="00C2289B">
          <w:rPr>
            <w:lang w:val="en-US"/>
          </w:rPr>
          <w:delText xml:space="preserve"> </w:delText>
        </w:r>
        <w:r w:rsidR="007F43BA" w:rsidDel="00C2289B">
          <w:rPr>
            <w:rStyle w:val="FootnoteReference"/>
            <w:i w:val="0"/>
            <w:iCs w:val="0"/>
            <w:lang w:val="en-US"/>
          </w:rPr>
          <w:fldChar w:fldCharType="begin" w:fldLock="1"/>
        </w:r>
        <w:r w:rsidR="00EE4CE3" w:rsidRPr="00C2289B" w:rsidDel="00C2289B">
          <w:rPr>
            <w:i w:val="0"/>
            <w:lang w:val="en-US"/>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i w:val="0"/>
            <w:iCs w:val="0"/>
            <w:lang w:val="en-US"/>
          </w:rPr>
          <w:fldChar w:fldCharType="separate"/>
        </w:r>
        <w:r w:rsidR="00EE4CE3" w:rsidRPr="00741674" w:rsidDel="00C2289B">
          <w:rPr>
            <w:bCs/>
            <w:i w:val="0"/>
            <w:noProof/>
            <w:lang w:val="en-US"/>
          </w:rPr>
          <w:delText>[26]</w:delText>
        </w:r>
        <w:r w:rsidR="007F43BA" w:rsidDel="00C2289B">
          <w:rPr>
            <w:rStyle w:val="FootnoteReference"/>
            <w:i w:val="0"/>
            <w:iCs w:val="0"/>
            <w:lang w:val="en-US"/>
          </w:rPr>
          <w:fldChar w:fldCharType="end"/>
        </w:r>
      </w:del>
      <w:del w:id="818" w:author="Calil Amaral" w:date="2019-11-01T00:52:00Z">
        <w:r w:rsidRPr="00A006BD" w:rsidDel="00A7183D">
          <w:rPr>
            <w:lang w:val="en-US"/>
          </w:rPr>
          <w:delText>.</w:delText>
        </w:r>
      </w:del>
    </w:p>
    <w:p w14:paraId="5D345D89" w14:textId="6BA9DF10" w:rsidR="00687BEB" w:rsidRPr="00A006BD" w:rsidRDefault="00687BEB" w:rsidP="004529C4">
      <w:pPr>
        <w:rPr>
          <w:lang w:val="en-US"/>
        </w:rPr>
      </w:pPr>
      <w:r w:rsidRPr="00A006BD">
        <w:rPr>
          <w:lang w:val="en-US"/>
        </w:rPr>
        <w:t>Along the process, several critical input variables</w:t>
      </w:r>
      <w:ins w:id="819"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del w:id="820" w:author="Calil Amaral" w:date="2019-11-01T02:28:00Z">
        <w:r w:rsidR="00237082" w:rsidRPr="00A006BD">
          <w:rPr>
            <w:lang w:val="en-US"/>
          </w:rPr>
          <w:fldChar w:fldCharType="separate"/>
        </w:r>
      </w:del>
      <w:del w:id="821"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822" w:name="_Toc23173671"/>
      <w:r w:rsidRPr="00A006BD">
        <w:rPr>
          <w:lang w:val="en-US"/>
        </w:rPr>
        <w:t>Thermal cycles</w:t>
      </w:r>
      <w:r w:rsidR="00F935C8" w:rsidRPr="00A006BD">
        <w:rPr>
          <w:lang w:val="en-US"/>
        </w:rPr>
        <w:t xml:space="preserve"> and </w:t>
      </w:r>
      <w:r w:rsidR="004354D9">
        <w:rPr>
          <w:lang w:val="en-US"/>
        </w:rPr>
        <w:t>reported effects</w:t>
      </w:r>
      <w:bookmarkEnd w:id="822"/>
    </w:p>
    <w:p w14:paraId="39AD7B16" w14:textId="63FA1B33" w:rsidR="00691C6B" w:rsidRPr="00A006BD" w:rsidRDefault="0000181F" w:rsidP="0000181F">
      <w:pPr>
        <w:rPr>
          <w:lang w:val="en-US"/>
        </w:rPr>
      </w:pPr>
      <w:commentRangeStart w:id="823"/>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824" w:author="Calil Amaral" w:date="2019-11-01T02:35:00Z">
        <w:r w:rsidR="001D610F" w:rsidRPr="00A006BD">
          <w:rPr>
            <w:lang w:val="en-US"/>
          </w:rPr>
          <w:t xml:space="preserve">Figure </w:t>
        </w:r>
        <w:r w:rsidR="001D610F">
          <w:rPr>
            <w:noProof/>
            <w:lang w:val="en-US"/>
          </w:rPr>
          <w:t>10</w:t>
        </w:r>
      </w:ins>
      <w:del w:id="825"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DE; DEBROY, 2014)</w:t>
      </w:r>
      <w:r w:rsidR="007F43BA">
        <w:rPr>
          <w:rStyle w:val="FootnoteReference"/>
          <w:lang w:val="en-US"/>
        </w:rPr>
        <w:fldChar w:fldCharType="end"/>
      </w:r>
      <w:r w:rsidR="000E04BA" w:rsidRPr="00A006BD">
        <w:rPr>
          <w:lang w:val="en-US"/>
        </w:rPr>
        <w:t>.</w:t>
      </w:r>
      <w:r w:rsidR="00691C6B" w:rsidRPr="00A006BD">
        <w:rPr>
          <w:lang w:val="en-US"/>
        </w:rPr>
        <w:t xml:space="preserve"> </w:t>
      </w:r>
      <w:commentRangeEnd w:id="823"/>
      <w:r w:rsidR="009B4572">
        <w:rPr>
          <w:rStyle w:val="CommentReference"/>
        </w:rPr>
        <w:commentReference w:id="823"/>
      </w:r>
    </w:p>
    <w:p w14:paraId="68D129D3" w14:textId="50D587BF" w:rsidR="00554C96" w:rsidRDefault="00691C6B" w:rsidP="00691C6B">
      <w:pPr>
        <w:rPr>
          <w:ins w:id="826" w:author="Calil Amaral" w:date="2019-11-01T00:53:00Z"/>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827" w:author="Calil Amaral" w:date="2019-11-01T02:35:00Z">
        <w:r w:rsidR="001D610F" w:rsidRPr="00A006BD">
          <w:rPr>
            <w:lang w:val="en-US"/>
          </w:rPr>
          <w:t xml:space="preserve">Figure </w:t>
        </w:r>
        <w:r w:rsidR="001D610F">
          <w:rPr>
            <w:noProof/>
            <w:lang w:val="en-US"/>
          </w:rPr>
          <w:t>10</w:t>
        </w:r>
      </w:ins>
      <w:del w:id="828"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(DEBROY et al., 2017)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w:t>
      </w:r>
      <w:r w:rsidRPr="00A006BD">
        <w:rPr>
          <w:lang w:val="en-US"/>
        </w:rPr>
        <w:t xml:space="preserve"> </w:t>
      </w:r>
    </w:p>
    <w:p w14:paraId="71799D07" w14:textId="48784381" w:rsidR="00A7183D" w:rsidRPr="00A006BD" w:rsidRDefault="00A7183D" w:rsidP="00A7183D">
      <w:pPr>
        <w:rPr>
          <w:moveTo w:id="829" w:author="Calil Amaral" w:date="2019-11-01T00:53:00Z"/>
          <w:lang w:val="en-US"/>
        </w:rPr>
      </w:pPr>
      <w:moveToRangeStart w:id="830" w:author="Calil Amaral" w:date="2019-11-01T00:53:00Z" w:name="move23462032"/>
      <w:moveTo w:id="831" w:author="Calil Amaral" w:date="2019-11-01T00:53:00Z">
        <w:r w:rsidRPr="00A006BD">
          <w:rPr>
            <w:lang w:val="en-US"/>
          </w:rPr>
          <w:t>The temperature gradients are obviously influenced by several process parameters, e.g. the energy density, laser power, scanning speed, layer thickness and pre-heating temperature, if applied</w:t>
        </w:r>
        <w:r>
          <w:rPr>
            <w:lang w:val="en-US"/>
          </w:rPr>
          <w:t>.</w:t>
        </w:r>
        <w:r w:rsidRPr="00A006BD">
          <w:rPr>
            <w:lang w:val="en-US"/>
          </w:rPr>
          <w:t xml:space="preserve"> </w:t>
        </w:r>
        <w:r>
          <w:rPr>
            <w:lang w:val="en-US"/>
          </w:rPr>
          <w:t>Temperature</w:t>
        </w:r>
        <w:r w:rsidRPr="00A006BD">
          <w:rPr>
            <w:lang w:val="en-US"/>
          </w:rPr>
          <w:t xml:space="preserve"> gradients are also affected by the </w:t>
        </w:r>
        <w:r>
          <w:rPr>
            <w:lang w:val="en-US"/>
          </w:rPr>
          <w:t xml:space="preserve">property gradients along the voxels of the structure. The presence of solidified materials on previous layers typically increase the heat conduction in the build direction compared with other special directions, what can explain the observed anisotropy in microstructure and mechanical properties </w:t>
        </w:r>
        <w:r>
          <w:rPr>
            <w:rStyle w:val="FootnoteReference"/>
            <w:lang w:val="en-US"/>
          </w:rPr>
          <w:fldChar w:fldCharType="begin" w:fldLock="1"/>
        </w:r>
      </w:moveTo>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moveTo w:id="832" w:author="Calil Amaral" w:date="2019-11-01T00:53:00Z">
        <w:r>
          <w:rPr>
            <w:rStyle w:val="FootnoteReference"/>
            <w:lang w:val="en-US"/>
          </w:rPr>
          <w:fldChar w:fldCharType="separate"/>
        </w:r>
      </w:moveTo>
      <w:r w:rsidR="003450BF" w:rsidRPr="003450BF">
        <w:rPr>
          <w:noProof/>
          <w:lang w:val="en-US"/>
        </w:rPr>
        <w:t>(HERZOG et al., 2016)</w:t>
      </w:r>
      <w:moveTo w:id="833" w:author="Calil Amaral" w:date="2019-11-01T00:53:00Z">
        <w:r>
          <w:rPr>
            <w:rStyle w:val="FootnoteReference"/>
            <w:lang w:val="en-US"/>
          </w:rPr>
          <w:fldChar w:fldCharType="end"/>
        </w:r>
        <w:r>
          <w:rPr>
            <w:lang w:val="en-US"/>
          </w:rPr>
          <w:t xml:space="preserve">. </w:t>
        </w:r>
      </w:moveTo>
    </w:p>
    <w:moveToRangeEnd w:id="830"/>
    <w:p w14:paraId="5D7876FD" w14:textId="6189FC91" w:rsidR="00A7183D" w:rsidRPr="00A006BD" w:rsidDel="00A7183D" w:rsidRDefault="00A7183D" w:rsidP="00691C6B">
      <w:pPr>
        <w:rPr>
          <w:del w:id="834" w:author="Calil Amaral" w:date="2019-11-01T00:5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835" w:name="_Ref20186358"/>
    </w:p>
    <w:p w14:paraId="6427EA56" w14:textId="455E5C17" w:rsidR="00554C96" w:rsidRPr="00A006BD" w:rsidRDefault="00554C96" w:rsidP="00554C96">
      <w:pPr>
        <w:pStyle w:val="Caption"/>
        <w:rPr>
          <w:lang w:val="en-US"/>
        </w:rPr>
      </w:pPr>
      <w:bookmarkStart w:id="836"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37" w:author="Calil Amaral" w:date="2019-11-01T02:35:00Z">
        <w:r w:rsidR="001D610F">
          <w:rPr>
            <w:noProof/>
            <w:lang w:val="en-US"/>
          </w:rPr>
          <w:t>10</w:t>
        </w:r>
      </w:ins>
      <w:del w:id="838" w:author="Calil Amaral" w:date="2019-10-28T15:05:00Z">
        <w:r w:rsidR="001B6890" w:rsidDel="00CB24C9">
          <w:rPr>
            <w:noProof/>
            <w:lang w:val="en-US"/>
          </w:rPr>
          <w:delText>10</w:delText>
        </w:r>
      </w:del>
      <w:r w:rsidRPr="00A006BD">
        <w:rPr>
          <w:lang w:val="en-US"/>
        </w:rPr>
        <w:fldChar w:fldCharType="end"/>
      </w:r>
      <w:bookmarkEnd w:id="835"/>
      <w:bookmarkEnd w:id="836"/>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3450BF">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(MANVATKAR; DE; DEBROY, 2014)</w:t>
      </w:r>
      <w:r w:rsidR="007F43BA">
        <w:rPr>
          <w:rStyle w:val="FootnoteReference"/>
          <w:lang w:val="en-US"/>
        </w:rPr>
        <w:fldChar w:fldCharType="end"/>
      </w:r>
    </w:p>
    <w:p w14:paraId="150BC10F" w14:textId="4E053A32" w:rsidR="00554C96" w:rsidRPr="00A006BD" w:rsidDel="00A7183D" w:rsidRDefault="00554C96" w:rsidP="00691C6B">
      <w:pPr>
        <w:rPr>
          <w:moveFrom w:id="839" w:author="Calil Amaral" w:date="2019-11-01T00:53:00Z"/>
          <w:lang w:val="en-US"/>
        </w:rPr>
      </w:pPr>
      <w:moveFromRangeStart w:id="840" w:author="Calil Amaral" w:date="2019-11-01T00:53:00Z" w:name="move23462032"/>
      <w:moveFrom w:id="841" w:author="Calil Amaral" w:date="2019-11-01T00:53:00Z">
        <w:r w:rsidRPr="00A006BD" w:rsidDel="00A7183D">
          <w:rPr>
            <w:lang w:val="en-US"/>
          </w:rPr>
          <w:t xml:space="preserve">The temperature gradients are </w:t>
        </w:r>
        <w:r w:rsidR="00BA4938" w:rsidRPr="00A006BD" w:rsidDel="00A7183D">
          <w:rPr>
            <w:lang w:val="en-US"/>
          </w:rPr>
          <w:t>obviously</w:t>
        </w:r>
        <w:r w:rsidRPr="00A006BD" w:rsidDel="00A7183D">
          <w:rPr>
            <w:lang w:val="en-US"/>
          </w:rPr>
          <w:t xml:space="preserve"> influenced by several process parameters, e.g. the energy density, laser power, scanning speed, layer thickness and pre-heating temperature, if applied</w:t>
        </w:r>
        <w:r w:rsidR="00D563C1" w:rsidDel="00A7183D">
          <w:rPr>
            <w:lang w:val="en-US"/>
          </w:rPr>
          <w:t>.</w:t>
        </w:r>
        <w:r w:rsidRPr="00A006BD" w:rsidDel="00A7183D">
          <w:rPr>
            <w:lang w:val="en-US"/>
          </w:rPr>
          <w:t xml:space="preserve"> </w:t>
        </w:r>
        <w:r w:rsidR="00C12980" w:rsidDel="00A7183D">
          <w:rPr>
            <w:lang w:val="en-US"/>
          </w:rPr>
          <w:t>Temperature</w:t>
        </w:r>
        <w:r w:rsidRPr="00A006BD" w:rsidDel="00A7183D">
          <w:rPr>
            <w:lang w:val="en-US"/>
          </w:rPr>
          <w:t xml:space="preserve"> gradients are also affected by the </w:t>
        </w:r>
        <w:r w:rsidR="00C12980" w:rsidDel="00A7183D">
          <w:rPr>
            <w:lang w:val="en-US"/>
          </w:rPr>
          <w:t xml:space="preserve">property gradients along the voxels of the structure. </w:t>
        </w:r>
        <w:r w:rsidR="00D563C1" w:rsidDel="00A7183D">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sidDel="00A7183D">
          <w:rPr>
            <w:rStyle w:val="FootnoteReference"/>
            <w:lang w:val="en-US"/>
          </w:rPr>
          <w:fldChar w:fldCharType="begin" w:fldLock="1"/>
        </w:r>
        <w:r w:rsidR="00A7183D" w:rsidRPr="00A7183D" w:rsidDel="00A7183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metals","type":"article-journal","volume":"117"},"uris":["http://www.mendeley.com/documents/?uuid=4004c02f-f8b1-452c-bd4f-23b71d4ea0dc"]}],"mendeley":{"formattedCitation":"[4]","plainTextFormattedCitation":"[4]","previouslyFormattedCitation":"(HERZOG et al., 2016)"},"properties":{"noteIndex":0},"schema":"https://github.com/citation-style-language/schema/raw/master/csl-citation.json"}</w:instrText>
        </w:r>
        <w:r w:rsidR="00D563C1" w:rsidDel="00A7183D">
          <w:rPr>
            <w:rStyle w:val="FootnoteReference"/>
            <w:lang w:val="en-US"/>
          </w:rPr>
          <w:fldChar w:fldCharType="separate"/>
        </w:r>
        <w:r w:rsidR="00A7183D" w:rsidRPr="006A70CD" w:rsidDel="00A7183D">
          <w:rPr>
            <w:noProof/>
            <w:lang w:val="en-US"/>
          </w:rPr>
          <w:t>[4]</w:t>
        </w:r>
        <w:r w:rsidR="00D563C1" w:rsidDel="00A7183D">
          <w:rPr>
            <w:rStyle w:val="FootnoteReference"/>
            <w:lang w:val="en-US"/>
          </w:rPr>
          <w:fldChar w:fldCharType="end"/>
        </w:r>
        <w:r w:rsidR="00D563C1" w:rsidDel="00A7183D">
          <w:rPr>
            <w:lang w:val="en-US"/>
          </w:rPr>
          <w:t xml:space="preserve">. </w:t>
        </w:r>
      </w:moveFrom>
    </w:p>
    <w:moveFromRangeEnd w:id="840"/>
    <w:p w14:paraId="379672A8" w14:textId="34A271F9"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42" w:author="Calil Amaral" w:date="2019-11-01T02:35:00Z">
        <w:r w:rsidR="001D610F" w:rsidRPr="00A006BD">
          <w:rPr>
            <w:lang w:val="en-US"/>
          </w:rPr>
          <w:t xml:space="preserve">Figure </w:t>
        </w:r>
        <w:r w:rsidR="001D610F">
          <w:rPr>
            <w:noProof/>
            <w:lang w:val="en-US"/>
          </w:rPr>
          <w:t>10</w:t>
        </w:r>
      </w:ins>
      <w:del w:id="843"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(MANVATKAR; DE; DEBROY, 2014)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3450BF">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steel","type":"article-journal","volume":"42"},"uris":["http://www.mendeley.com/documents/?uuid=0fcb3b22-0b0d-408d-81e1-ce4c5be6123a"]}],"mendeley":{"formattedCitation":"(MANVATKAR et al., 2011)","plainTextFormattedCitation":"(MANVATKAR et al., 2011)","previouslyFormattedCitation":"[29]"},"properties":{"noteIndex":0},"schema":"https://github.com/citation-style-language/schema/raw/master/csl-citation.json"}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et al., 2011)</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44" w:author="Calil Amaral" w:date="2019-11-01T02:35:00Z">
        <w:r w:rsidR="001D610F" w:rsidRPr="00A006BD">
          <w:rPr>
            <w:lang w:val="en-US"/>
          </w:rPr>
          <w:t xml:space="preserve">Figure </w:t>
        </w:r>
        <w:r w:rsidR="001D610F">
          <w:rPr>
            <w:noProof/>
            <w:lang w:val="en-US"/>
          </w:rPr>
          <w:t>10</w:t>
        </w:r>
      </w:ins>
      <w:del w:id="845"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846" w:name="_Toc23173672"/>
      <w:r>
        <w:rPr>
          <w:lang w:val="en-US"/>
        </w:rPr>
        <w:lastRenderedPageBreak/>
        <w:t xml:space="preserve">Residual porosity and </w:t>
      </w:r>
      <w:r w:rsidR="006F0960">
        <w:rPr>
          <w:lang w:val="en-US"/>
        </w:rPr>
        <w:t>reported</w:t>
      </w:r>
      <w:r>
        <w:rPr>
          <w:lang w:val="en-US"/>
        </w:rPr>
        <w:t xml:space="preserve"> effects</w:t>
      </w:r>
      <w:bookmarkEnd w:id="846"/>
    </w:p>
    <w:p w14:paraId="369B1D73" w14:textId="758D7470"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9632EA"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C00280C"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1D610F">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r w:rsidR="00617204">
        <w:rPr>
          <w:rFonts w:eastAsiaTheme="minorEastAsia"/>
          <w:lang w:val="en-US"/>
        </w:rPr>
        <w:t>.</w:t>
      </w:r>
      <w:proofErr w:type="gramEnd"/>
      <w:r w:rsidRPr="00A006BD">
        <w:rPr>
          <w:rFonts w:eastAsiaTheme="minorEastAsia"/>
          <w:lang w:val="en-US"/>
        </w:rPr>
        <w:t xml:space="preserve"> </w:t>
      </w:r>
    </w:p>
    <w:p w14:paraId="70AEA62F" w14:textId="550A0295"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847" w:author="Calil Amaral" w:date="2019-11-01T02:35:00Z">
        <w:r w:rsidR="001D610F" w:rsidRPr="00A006BD">
          <w:rPr>
            <w:lang w:val="en-US"/>
          </w:rPr>
          <w:t xml:space="preserve">Figure </w:t>
        </w:r>
        <w:r w:rsidR="001D610F">
          <w:rPr>
            <w:noProof/>
            <w:lang w:val="en-US"/>
          </w:rPr>
          <w:t>11</w:t>
        </w:r>
      </w:ins>
      <w:del w:id="848"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42B5C5F2" w:rsidR="004D6651" w:rsidRPr="00A006BD" w:rsidRDefault="004D6651" w:rsidP="004D6651">
      <w:pPr>
        <w:pStyle w:val="Caption"/>
        <w:rPr>
          <w:lang w:val="en-US"/>
        </w:rPr>
      </w:pPr>
      <w:bookmarkStart w:id="849"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50" w:author="Calil Amaral" w:date="2019-11-01T02:35:00Z">
        <w:r w:rsidR="001D610F">
          <w:rPr>
            <w:noProof/>
            <w:lang w:val="en-US"/>
          </w:rPr>
          <w:t>11</w:t>
        </w:r>
      </w:ins>
      <w:del w:id="851" w:author="Calil Amaral" w:date="2019-10-28T15:05:00Z">
        <w:r w:rsidR="001B6890" w:rsidDel="00CB24C9">
          <w:rPr>
            <w:noProof/>
            <w:lang w:val="en-US"/>
          </w:rPr>
          <w:delText>11</w:delText>
        </w:r>
      </w:del>
      <w:r w:rsidRPr="00A006BD">
        <w:rPr>
          <w:lang w:val="en-US"/>
        </w:rPr>
        <w:fldChar w:fldCharType="end"/>
      </w:r>
      <w:bookmarkEnd w:id="849"/>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Pr>
          <w:rStyle w:val="FootnoteReference"/>
          <w:lang w:val="en-US"/>
        </w:rPr>
        <w:fldChar w:fldCharType="separate"/>
      </w:r>
      <w:r w:rsidR="003450BF" w:rsidRPr="003450BF">
        <w:rPr>
          <w:i w:val="0"/>
          <w:noProof/>
          <w:lang w:val="en-US"/>
        </w:rPr>
        <w:t>(DASS; MORIDI, 2019)</w:t>
      </w:r>
      <w:r>
        <w:rPr>
          <w:rStyle w:val="FootnoteReference"/>
          <w:lang w:val="en-US"/>
        </w:rPr>
        <w:fldChar w:fldCharType="end"/>
      </w:r>
      <w:r w:rsidRPr="00A006BD">
        <w:rPr>
          <w:lang w:val="en-US"/>
        </w:rPr>
        <w:t>.</w:t>
      </w:r>
      <w:ins w:id="852" w:author="Calil Amaral" w:date="2019-11-07T20:38:00Z">
        <w:r w:rsidR="007D1746">
          <w:rPr>
            <w:lang w:val="en-US"/>
          </w:rPr>
          <w:t xml:space="preserve"> </w:t>
        </w:r>
      </w:ins>
    </w:p>
    <w:p w14:paraId="0992022F" w14:textId="6C6E27D3" w:rsidR="00C73BE5" w:rsidRPr="004D0932" w:rsidRDefault="009E4249" w:rsidP="00CB5068">
      <w:pPr>
        <w:ind w:firstLine="426"/>
        <w:rPr>
          <w:lang w:val="en-US"/>
        </w:rPr>
      </w:pPr>
      <w:ins w:id="853" w:author="Calil Amaral" w:date="2019-11-01T01:21:00Z">
        <w:r>
          <w:rPr>
            <w:rFonts w:eastAsiaTheme="minorEastAsia"/>
            <w:lang w:val="en-US"/>
          </w:rPr>
          <w:t>The static strength of Ti-6Al-4V and Inconel 625 do not vary significantly between AM porous and non-porous specimens compared with wrought specimens</w:t>
        </w:r>
        <w:r w:rsidDel="009E4249">
          <w:rPr>
            <w:rFonts w:eastAsiaTheme="minorEastAsia"/>
            <w:lang w:val="en-US"/>
          </w:rPr>
          <w:t xml:space="preserve"> </w:t>
        </w:r>
      </w:ins>
      <w:del w:id="854" w:author="Calil Amaral" w:date="2019-11-01T01:20:00Z">
        <w:r w:rsidR="00F850C4" w:rsidDel="009E4249">
          <w:rPr>
            <w:rFonts w:eastAsiaTheme="minorEastAsia"/>
            <w:lang w:val="en-US"/>
          </w:rPr>
          <w:delText>According to Razavi</w:delText>
        </w:r>
        <w:r w:rsidR="00D6141E" w:rsidDel="009E4249">
          <w:rPr>
            <w:rFonts w:eastAsiaTheme="minorEastAsia"/>
            <w:lang w:val="en-US"/>
          </w:rPr>
          <w:delText xml:space="preserve"> et. Al </w:delText>
        </w:r>
      </w:del>
      <w:r w:rsidR="00D6141E">
        <w:rPr>
          <w:rFonts w:eastAsiaTheme="minorEastAsia"/>
          <w:lang w:val="en-US"/>
        </w:rPr>
        <w:fldChar w:fldCharType="begin" w:fldLock="1"/>
      </w:r>
      <w:r w:rsidR="003450BF">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technology","type":"article-journal","volume":"0"},"uris":["http://www.mendeley.com/documents/?uuid=bc5f6e06-1298-402f-93d1-4ea99dc1fa47"]}],"mendeley":{"formattedCitation":"(RAZAVI et al., 2018a)","plainTextFormattedCitation":"(RAZAVI et al., 2018a)","previouslyFormattedCitation":"[30]"},"properties":{"noteIndex":0},"schema":"https://github.com/citation-style-language/schema/raw/master/csl-citation.json"}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(RAZAVI et al., 2018a)</w:t>
      </w:r>
      <w:r w:rsidR="00D6141E">
        <w:rPr>
          <w:rFonts w:eastAsiaTheme="minorEastAsia"/>
          <w:lang w:val="en-US"/>
        </w:rPr>
        <w:fldChar w:fldCharType="end"/>
      </w:r>
      <w:del w:id="855" w:author="Calil Amaral" w:date="2019-11-01T01:21:00Z">
        <w:r w:rsidR="00D6141E" w:rsidDel="009E4249">
          <w:rPr>
            <w:rFonts w:eastAsiaTheme="minorEastAsia"/>
            <w:lang w:val="en-US"/>
          </w:rPr>
          <w:fldChar w:fldCharType="begin" w:fldLock="1"/>
        </w:r>
        <w:r w:rsidR="006A70CD" w:rsidRPr="009E4249" w:rsidDel="009E4249">
          <w:rPr>
            <w:rFonts w:eastAsiaTheme="minorEastAsia"/>
            <w:lang w:val="en-US"/>
          </w:rPr>
          <w:del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2018b)","previouslyFormattedCitation":"(RAZAVI et al., 2018b)"},"properties":{"noteIndex":0},"schema":"https://github.com/citation-style-language/schema/raw/master/csl-citation.json"}</w:delInstrText>
        </w:r>
        <w:r w:rsidR="00D6141E" w:rsidDel="009E4249">
          <w:rPr>
            <w:rFonts w:eastAsiaTheme="minorEastAsia"/>
            <w:lang w:val="en-US"/>
          </w:rPr>
          <w:fldChar w:fldCharType="separate"/>
        </w:r>
        <w:r w:rsidR="006A70CD" w:rsidRPr="005F627C" w:rsidDel="009E4249">
          <w:rPr>
            <w:rFonts w:eastAsiaTheme="minorEastAsia"/>
            <w:noProof/>
            <w:lang w:val="en-US"/>
          </w:rPr>
          <w:delText>(RAZAVI et al., 2018b)</w:delText>
        </w:r>
        <w:r w:rsidR="00D6141E" w:rsidDel="009E4249">
          <w:rPr>
            <w:rFonts w:eastAsiaTheme="minorEastAsia"/>
            <w:lang w:val="en-US"/>
          </w:rPr>
          <w:fldChar w:fldCharType="end"/>
        </w:r>
        <w:r w:rsidR="00F850C4" w:rsidDel="009E4249">
          <w:rPr>
            <w:rFonts w:eastAsiaTheme="minorEastAsia"/>
            <w:lang w:val="en-US"/>
          </w:rPr>
          <w:delText xml:space="preserve"> and Koike</w:delText>
        </w:r>
        <w:r w:rsidR="00D6141E" w:rsidDel="009E4249">
          <w:rPr>
            <w:rFonts w:eastAsiaTheme="minorEastAsia"/>
            <w:lang w:val="en-US"/>
          </w:rPr>
          <w:delText xml:space="preserve"> et. Al</w:delText>
        </w:r>
        <w:r w:rsidR="00F850C4" w:rsidDel="009E4249">
          <w:rPr>
            <w:rFonts w:eastAsiaTheme="minorEastAsia"/>
            <w:lang w:val="en-US"/>
          </w:rPr>
          <w:delText xml:space="preserve"> </w:delText>
        </w:r>
      </w:del>
      <w:r w:rsidR="00D6141E">
        <w:rPr>
          <w:rFonts w:eastAsiaTheme="minorEastAsia"/>
          <w:lang w:val="en-US"/>
        </w:rPr>
        <w:fldChar w:fldCharType="begin" w:fldLock="1"/>
      </w:r>
      <w:r w:rsidR="003450BF">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deposition","type":"article-journal"},"uris":["http://www.mendeley.com/documents/?uuid=99e573ef-823d-407b-976b-f8d9dc908256"]}],"mendeley":{"formattedCitation":"(KOIKE et al., 2017)","plainTextFormattedCitation":"(KOIKE et al., 2017)","previouslyFormattedCitation":"[31]"},"properties":{"noteIndex":0},"schema":"https://github.com/citation-style-language/schema/raw/master/csl-citation.json"}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(KOIKE et al., 2017)</w:t>
      </w:r>
      <w:r w:rsidR="00D6141E">
        <w:rPr>
          <w:rFonts w:eastAsiaTheme="minorEastAsia"/>
          <w:lang w:val="en-US"/>
        </w:rPr>
        <w:fldChar w:fldCharType="end"/>
      </w:r>
      <w:del w:id="856" w:author="Calil Amaral" w:date="2019-11-01T01:21:00Z">
        <w:r w:rsidR="00D6141E" w:rsidDel="009E4249">
          <w:rPr>
            <w:rFonts w:eastAsiaTheme="minorEastAsia"/>
            <w:lang w:val="en-US"/>
          </w:rPr>
          <w:delText>, the static strength of Ti-6Al-4V and Inconel 625 do not vary significantly between AM porous and non-porous specimens compared with wrought specimens</w:delText>
        </w:r>
      </w:del>
      <w:r w:rsidR="00D6141E">
        <w:rPr>
          <w:rFonts w:eastAsiaTheme="minorEastAsia"/>
          <w:lang w:val="en-US"/>
        </w:rPr>
        <w:t>.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sidR="00F850C4">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sidR="00F850C4">
        <w:rPr>
          <w:rFonts w:eastAsiaTheme="minorEastAsia"/>
          <w:lang w:val="en-US"/>
        </w:rPr>
        <w:fldChar w:fldCharType="begin" w:fldLock="1"/>
      </w:r>
      <w:r w:rsidR="003450BF">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2018b)","previouslyFormattedCitation":"[32]"},"properties":{"noteIndex":0},"schema":"https://github.com/citation-style-language/schema/raw/master/csl-citation.json"}</w:instrText>
      </w:r>
      <w:r w:rsidR="00F850C4">
        <w:rPr>
          <w:rFonts w:eastAsiaTheme="minorEastAsia"/>
          <w:lang w:val="en-US"/>
        </w:rPr>
        <w:fldChar w:fldCharType="separate"/>
      </w:r>
      <w:r w:rsidR="003450BF" w:rsidRPr="003450BF">
        <w:rPr>
          <w:rFonts w:eastAsiaTheme="minorEastAsia"/>
          <w:noProof/>
          <w:lang w:val="en-US"/>
        </w:rPr>
        <w:t>(RAZAVI et al., 2018b)</w:t>
      </w:r>
      <w:r w:rsidR="00F850C4">
        <w:rPr>
          <w:rFonts w:eastAsiaTheme="minorEastAsia"/>
          <w:lang w:val="en-US"/>
        </w:rPr>
        <w:fldChar w:fldCharType="end"/>
      </w:r>
      <w:r w:rsidR="00F850C4">
        <w:rPr>
          <w:rFonts w:eastAsiaTheme="minorEastAsia"/>
          <w:lang w:val="en-US"/>
        </w:rPr>
        <w:t>.</w:t>
      </w:r>
    </w:p>
    <w:p w14:paraId="2E253590" w14:textId="67DD1625" w:rsidR="0043642A" w:rsidRPr="00A006BD" w:rsidRDefault="00CB1F6A" w:rsidP="0089697C">
      <w:pPr>
        <w:pStyle w:val="Heading3"/>
        <w:rPr>
          <w:lang w:val="en-US"/>
        </w:rPr>
      </w:pPr>
      <w:bookmarkStart w:id="857" w:name="_Toc23173673"/>
      <w:r>
        <w:rPr>
          <w:lang w:val="en-US"/>
        </w:rPr>
        <w:lastRenderedPageBreak/>
        <w:t>Reported strength</w:t>
      </w:r>
      <w:r w:rsidR="0043642A" w:rsidRPr="00A006BD">
        <w:rPr>
          <w:lang w:val="en-US"/>
        </w:rPr>
        <w:t xml:space="preserve"> </w:t>
      </w:r>
      <w:r w:rsidR="00781EC7">
        <w:rPr>
          <w:lang w:val="en-US"/>
        </w:rPr>
        <w:t>and dependence on other factors</w:t>
      </w:r>
      <w:bookmarkEnd w:id="857"/>
    </w:p>
    <w:p w14:paraId="140F20A7" w14:textId="669DF497" w:rsidR="0043293B" w:rsidRDefault="000D6590" w:rsidP="000C38A2">
      <w:pPr>
        <w:rPr>
          <w:ins w:id="858" w:author="Calil Amaral" w:date="2019-11-01T00:53:00Z"/>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3450BF">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single-tracks","type":"article-journal","volume":"112"},"uris":["http://www.mendeley.com/documents/?uuid=f9bdca1e-f318-38ba-acce-747fa364c2d7"]}],"mendeley":{"formattedCitation":"(ANSARI et al., 2019)","plainTextFormattedCitation":"(ANSARI et al., 2019)","previouslyFormattedCitation":"[33]"},"properties":{"noteIndex":0},"schema":"https://github.com/citation-style-language/schema/raw/master/csl-citation.json"}</w:instrText>
      </w:r>
      <w:r w:rsidR="00B74CFF">
        <w:rPr>
          <w:lang w:val="en-US"/>
        </w:rPr>
        <w:fldChar w:fldCharType="separate"/>
      </w:r>
      <w:r w:rsidR="003450BF" w:rsidRPr="003450BF">
        <w:rPr>
          <w:noProof/>
          <w:lang w:val="en-US"/>
        </w:rPr>
        <w:t>(ANSARI et al., 2019)</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36105F">
        <w:rPr>
          <w:lang w:val="en-US"/>
        </w:rPr>
        <w:fldChar w:fldCharType="separate"/>
      </w:r>
      <w:r w:rsidR="003450BF" w:rsidRPr="003450BF">
        <w:rPr>
          <w:noProof/>
          <w:lang w:val="en-US"/>
        </w:rPr>
        <w:t>(LEWANDOWSKI; SEIFI, 2016)</w:t>
      </w:r>
      <w:r w:rsidR="0036105F">
        <w:rPr>
          <w:lang w:val="en-US"/>
        </w:rPr>
        <w:fldChar w:fldCharType="end"/>
      </w:r>
      <w:r w:rsidR="00960749">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960749">
        <w:rPr>
          <w:lang w:val="en-US"/>
        </w:rPr>
        <w:fldChar w:fldCharType="separate"/>
      </w:r>
      <w:r w:rsidR="003450BF" w:rsidRPr="003450BF">
        <w:rPr>
          <w:noProof/>
          <w:lang w:val="en-US"/>
        </w:rPr>
        <w:t>(GRIFFITH et al., 2000)</w:t>
      </w:r>
      <w:r w:rsidR="00960749">
        <w:rPr>
          <w:lang w:val="en-US"/>
        </w:rPr>
        <w:fldChar w:fldCharType="end"/>
      </w:r>
      <w:r w:rsidR="0086280C">
        <w:rPr>
          <w:lang w:val="en-US"/>
        </w:rPr>
        <w:fldChar w:fldCharType="begin" w:fldLock="1"/>
      </w:r>
      <w:r w:rsidR="003450BF">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review","type":"article-journal"},"uris":["http://www.mendeley.com/documents/?uuid=79472ac3-a79a-307e-a16d-fdae320b5a62"]}],"mendeley":{"formattedCitation":"(KOK et al., 2017)","plainTextFormattedCitation":"(KOK et al., 2017)","previouslyFormattedCitation":"[35]"},"properties":{"noteIndex":0},"schema":"https://github.com/citation-style-language/schema/raw/master/csl-citation.json"}</w:instrText>
      </w:r>
      <w:r w:rsidR="0086280C">
        <w:rPr>
          <w:lang w:val="en-US"/>
        </w:rPr>
        <w:fldChar w:fldCharType="separate"/>
      </w:r>
      <w:r w:rsidR="003450BF" w:rsidRPr="003450BF">
        <w:rPr>
          <w:noProof/>
          <w:lang w:val="en-US"/>
        </w:rPr>
        <w:t>(KOK et al., 2017)</w:t>
      </w:r>
      <w:r w:rsidR="0086280C">
        <w:rPr>
          <w:lang w:val="en-US"/>
        </w:rPr>
        <w:fldChar w:fldCharType="end"/>
      </w:r>
      <w:r w:rsidR="00646F5E">
        <w:rPr>
          <w:lang w:val="en-US"/>
        </w:rPr>
        <w:t xml:space="preserve">. </w:t>
      </w:r>
    </w:p>
    <w:p w14:paraId="0D5B6B0E" w14:textId="615A0903" w:rsidR="00A7183D" w:rsidDel="00A7183D" w:rsidRDefault="00A7183D" w:rsidP="00A7183D">
      <w:pPr>
        <w:ind w:firstLine="426"/>
        <w:rPr>
          <w:del w:id="859" w:author="Calil Amaral" w:date="2019-11-01T00:53:00Z"/>
          <w:moveTo w:id="860" w:author="Calil Amaral" w:date="2019-11-01T00:53:00Z"/>
          <w:lang w:val="en-US"/>
        </w:rPr>
      </w:pPr>
      <w:moveToRangeStart w:id="861" w:author="Calil Amaral" w:date="2019-11-01T00:53:00Z" w:name="move23462051"/>
      <w:moveTo w:id="862" w:author="Calil Amaral" w:date="2019-11-01T00:53:00Z">
        <w:r>
          <w:rPr>
            <w:lang w:val="en-US"/>
          </w:rPr>
          <w:t xml:space="preserve">Tensile strength and yield strength resulting from DED-LP processes (e.g. LENS, DMD) exhibit average values similar or higher to those resulting from casting and forging for different metals, manufacturing processes and treatments as illustrates </w:t>
        </w:r>
        <w:r>
          <w:rPr>
            <w:lang w:val="en-US"/>
          </w:rPr>
          <w:fldChar w:fldCharType="begin"/>
        </w:r>
        <w:r>
          <w:rPr>
            <w:lang w:val="en-US"/>
          </w:rPr>
          <w:instrText xml:space="preserve"> REF _Ref21874168 \h </w:instrText>
        </w:r>
      </w:moveTo>
      <w:r>
        <w:rPr>
          <w:lang w:val="en-US"/>
        </w:rPr>
      </w:r>
      <w:moveTo w:id="863" w:author="Calil Amaral" w:date="2019-11-01T00:53:00Z">
        <w:r>
          <w:rPr>
            <w:lang w:val="en-US"/>
          </w:rPr>
          <w:fldChar w:fldCharType="separate"/>
        </w:r>
      </w:moveTo>
      <w:ins w:id="864" w:author="Calil Amaral" w:date="2019-11-01T02:35:00Z">
        <w:r w:rsidR="001D610F" w:rsidRPr="00A006BD">
          <w:rPr>
            <w:lang w:val="en-US"/>
          </w:rPr>
          <w:t xml:space="preserve">Figure </w:t>
        </w:r>
        <w:r w:rsidR="001D610F">
          <w:rPr>
            <w:noProof/>
            <w:lang w:val="en-US"/>
          </w:rPr>
          <w:t>12</w:t>
        </w:r>
      </w:ins>
      <w:moveTo w:id="865" w:author="Calil Amaral" w:date="2019-11-01T00:53:00Z">
        <w:del w:id="866" w:author="Calil Amaral" w:date="2019-11-01T02:28:00Z">
          <w:r w:rsidRPr="00A006BD" w:rsidDel="00CA3217">
            <w:rPr>
              <w:lang w:val="en-US"/>
            </w:rPr>
            <w:delText xml:space="preserve">Figure </w:delText>
          </w:r>
          <w:r w:rsidDel="00CA3217">
            <w:rPr>
              <w:noProof/>
              <w:lang w:val="en-US"/>
            </w:rPr>
            <w:delText>12</w:delText>
          </w:r>
        </w:del>
        <w:r>
          <w:rPr>
            <w:lang w:val="en-US"/>
          </w:rPr>
          <w:fldChar w:fldCharType="end"/>
        </w:r>
        <w:r>
          <w:rPr>
            <w:lang w:val="en-US"/>
          </w:rPr>
          <w:t xml:space="preserve">. Despite the average higher strength, DED-LP processed materials present lower elongation at fracture, what can be increased by appropriate heat treatment </w:t>
        </w:r>
        <w:r>
          <w:rPr>
            <w:lang w:val="en-US"/>
          </w:rPr>
          <w:fldChar w:fldCharType="begin" w:fldLock="1"/>
        </w:r>
      </w:moveTo>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moveTo w:id="867" w:author="Calil Amaral" w:date="2019-11-01T00:53:00Z">
        <w:r>
          <w:rPr>
            <w:lang w:val="en-US"/>
          </w:rPr>
          <w:fldChar w:fldCharType="separate"/>
        </w:r>
      </w:moveTo>
      <w:r w:rsidR="003450BF" w:rsidRPr="003450BF">
        <w:rPr>
          <w:noProof/>
          <w:lang w:val="en-US"/>
        </w:rPr>
        <w:t>(LEWANDOWSKI; SEIFI, 2016)</w:t>
      </w:r>
      <w:moveTo w:id="868" w:author="Calil Amaral" w:date="2019-11-01T00:53:00Z">
        <w:r>
          <w:rPr>
            <w:lang w:val="en-US"/>
          </w:rPr>
          <w:fldChar w:fldCharType="end"/>
        </w:r>
        <w:r>
          <w:rPr>
            <w:lang w:val="en-US"/>
          </w:rPr>
          <w:t xml:space="preserve">.  </w:t>
        </w:r>
      </w:moveTo>
    </w:p>
    <w:moveToRangeEnd w:id="861"/>
    <w:p w14:paraId="4C8B0C15" w14:textId="77777777" w:rsidR="00A7183D" w:rsidRPr="00A006BD" w:rsidRDefault="00A7183D">
      <w:pPr>
        <w:ind w:firstLine="426"/>
        <w:rPr>
          <w:lang w:val="en-US"/>
        </w:rPr>
        <w:pPrChange w:id="869" w:author="Calil Amaral" w:date="2019-11-01T00:53: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5239"/>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drawing>
                <wp:inline distT="0" distB="0" distL="0" distR="0" wp14:anchorId="593F0ACD" wp14:editId="5201DA93">
                  <wp:extent cx="2248736" cy="197765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0995" cy="2023614"/>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250457ED">
                  <wp:extent cx="3189768" cy="19150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891" cy="1967365"/>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603B1F1E" w:rsidR="0043293B" w:rsidRPr="00A006BD" w:rsidRDefault="0043293B" w:rsidP="0043293B">
      <w:pPr>
        <w:pStyle w:val="Caption"/>
        <w:rPr>
          <w:lang w:val="en-US"/>
        </w:rPr>
      </w:pPr>
      <w:bookmarkStart w:id="870"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71" w:author="Calil Amaral" w:date="2019-11-01T02:35:00Z">
        <w:r w:rsidR="001D610F">
          <w:rPr>
            <w:noProof/>
            <w:lang w:val="en-US"/>
          </w:rPr>
          <w:t>12</w:t>
        </w:r>
      </w:ins>
      <w:del w:id="872" w:author="Calil Amaral" w:date="2019-10-28T15:05:00Z">
        <w:r w:rsidR="001B6890" w:rsidDel="00CB24C9">
          <w:rPr>
            <w:noProof/>
            <w:lang w:val="en-US"/>
          </w:rPr>
          <w:delText>12</w:delText>
        </w:r>
      </w:del>
      <w:r w:rsidRPr="00A006BD">
        <w:rPr>
          <w:lang w:val="en-US"/>
        </w:rPr>
        <w:fldChar w:fldCharType="end"/>
      </w:r>
      <w:bookmarkEnd w:id="870"/>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(LEWANDOWSKI; SEIFI, 2016)</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4D0932">
        <w:rPr>
          <w:lang w:val="en-US"/>
        </w:rPr>
        <w:fldChar w:fldCharType="separate"/>
      </w:r>
      <w:r w:rsidR="003450BF" w:rsidRPr="003450BF">
        <w:rPr>
          <w:i w:val="0"/>
          <w:noProof/>
          <w:lang w:val="en-US"/>
        </w:rPr>
        <w:t>(GRIFFITH et al., 2000)</w:t>
      </w:r>
      <w:r w:rsidR="004D0932">
        <w:rPr>
          <w:lang w:val="en-US"/>
        </w:rPr>
        <w:fldChar w:fldCharType="end"/>
      </w:r>
      <w:r w:rsidR="00C0359B" w:rsidRPr="00A006BD">
        <w:rPr>
          <w:lang w:val="en-US"/>
        </w:rPr>
        <w:t>.</w:t>
      </w:r>
    </w:p>
    <w:p w14:paraId="2E844614" w14:textId="77777777" w:rsidR="00C53698" w:rsidDel="00A7183D" w:rsidRDefault="00C53698" w:rsidP="00C53698">
      <w:pPr>
        <w:ind w:firstLine="426"/>
        <w:rPr>
          <w:moveFrom w:id="873" w:author="Calil Amaral" w:date="2019-11-01T00:53:00Z"/>
          <w:lang w:val="en-US"/>
        </w:rPr>
      </w:pPr>
      <w:moveFromRangeStart w:id="874" w:author="Calil Amaral" w:date="2019-11-01T00:53:00Z" w:name="move23462051"/>
      <w:moveFrom w:id="875" w:author="Calil Amaral" w:date="2019-11-01T00:53:00Z">
        <w:r w:rsidDel="00A7183D">
          <w:rPr>
            <w:lang w:val="en-US"/>
          </w:rPr>
          <w:t>Tensile strength and yield strength resulting from DED-LP processes (e.g. LENS, DMD) exhibit average values similar or higher to those resulting from casting and forging for different metals</w:t>
        </w:r>
        <w:r w:rsidR="003E5E30" w:rsidDel="00A7183D">
          <w:rPr>
            <w:lang w:val="en-US"/>
          </w:rPr>
          <w:t xml:space="preserve">, manufacturing processes and treatments </w:t>
        </w:r>
        <w:r w:rsidDel="00A7183D">
          <w:rPr>
            <w:lang w:val="en-US"/>
          </w:rPr>
          <w:t xml:space="preserve">as illustrates </w:t>
        </w:r>
        <w:r w:rsidDel="00A7183D">
          <w:rPr>
            <w:lang w:val="en-US"/>
          </w:rPr>
          <w:fldChar w:fldCharType="begin"/>
        </w:r>
        <w:r w:rsidRPr="00A7183D" w:rsidDel="00A7183D">
          <w:rPr>
            <w:lang w:val="en-US"/>
          </w:rPr>
          <w:instrText xml:space="preserve"> REF _Ref21874168 \h </w:instrText>
        </w:r>
      </w:moveFrom>
      <w:del w:id="876" w:author="Calil Amaral" w:date="2019-11-01T00:53:00Z">
        <w:r w:rsidDel="00A7183D">
          <w:rPr>
            <w:lang w:val="en-US"/>
          </w:rPr>
        </w:r>
      </w:del>
      <w:moveFrom w:id="877" w:author="Calil Amaral" w:date="2019-11-01T00:53:00Z">
        <w:r w:rsidDel="00A7183D">
          <w:rPr>
            <w:lang w:val="en-US"/>
          </w:rPr>
          <w:fldChar w:fldCharType="separate"/>
        </w:r>
        <w:r w:rsidR="001B6890" w:rsidRPr="006A70CD" w:rsidDel="00EE4CE3">
          <w:rPr>
            <w:lang w:val="en-US"/>
          </w:rPr>
          <w:t xml:space="preserve">Figure </w:t>
        </w:r>
        <w:r w:rsidR="001B6890" w:rsidRPr="00A7183D" w:rsidDel="00EE4CE3">
          <w:rPr>
            <w:noProof/>
            <w:lang w:val="en-US"/>
          </w:rPr>
          <w:t>12</w:t>
        </w:r>
        <w:r w:rsidDel="00A7183D">
          <w:rPr>
            <w:lang w:val="en-US"/>
          </w:rPr>
          <w:fldChar w:fldCharType="end"/>
        </w:r>
        <w:r w:rsidDel="00A7183D">
          <w:rPr>
            <w:lang w:val="en-US"/>
          </w:rPr>
          <w:t xml:space="preserve">. </w:t>
        </w:r>
        <w:r w:rsidR="004354D9" w:rsidDel="00A7183D">
          <w:rPr>
            <w:lang w:val="en-US"/>
          </w:rPr>
          <w:t xml:space="preserve">Despite the average higher strength, </w:t>
        </w:r>
        <w:r w:rsidDel="00A7183D">
          <w:rPr>
            <w:lang w:val="en-US"/>
          </w:rPr>
          <w:t>DED-LP processed materials present lower elongation at fracture</w:t>
        </w:r>
        <w:r w:rsidR="004354D9" w:rsidDel="00A7183D">
          <w:rPr>
            <w:lang w:val="en-US"/>
          </w:rPr>
          <w:t xml:space="preserve">, what can be increased by appropriate heat treatment </w:t>
        </w:r>
        <w:r w:rsidR="004354D9" w:rsidDel="00A7183D">
          <w:rPr>
            <w:lang w:val="en-US"/>
          </w:rPr>
          <w:fldChar w:fldCharType="begin" w:fldLock="1"/>
        </w:r>
        <w:r w:rsidR="00A7183D" w:rsidDel="00A7183D">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Properties","type":"article-journal","volume":"46"},"uris":["http://www.mendeley.com/documents/?uuid=66af5845-24ee-37e8-88ee-31f1c1766a78"]}],"mendeley":{"formattedCitation":"[7]","plainTextFormattedCitation":"[7]","previouslyFormattedCitation":"(LEWANDOWSKI; SEIFI, 2016)"},"properties":{"noteIndex":0},"schema":"https://github.com/citation-style-language/schema/raw/master/csl-citation.json"}</w:instrText>
        </w:r>
        <w:r w:rsidR="004354D9" w:rsidDel="00A7183D">
          <w:rPr>
            <w:lang w:val="en-US"/>
          </w:rPr>
          <w:fldChar w:fldCharType="separate"/>
        </w:r>
        <w:r w:rsidR="00A7183D" w:rsidRPr="00A7183D" w:rsidDel="00A7183D">
          <w:rPr>
            <w:noProof/>
            <w:lang w:val="en-US"/>
          </w:rPr>
          <w:t>[7]</w:t>
        </w:r>
        <w:r w:rsidR="004354D9" w:rsidDel="00A7183D">
          <w:rPr>
            <w:lang w:val="en-US"/>
          </w:rPr>
          <w:fldChar w:fldCharType="end"/>
        </w:r>
        <w:r w:rsidR="004354D9" w:rsidDel="00A7183D">
          <w:rPr>
            <w:lang w:val="en-US"/>
          </w:rPr>
          <w:t>.</w:t>
        </w:r>
        <w:r w:rsidDel="00A7183D">
          <w:rPr>
            <w:lang w:val="en-US"/>
          </w:rPr>
          <w:t xml:space="preserve">  </w:t>
        </w:r>
      </w:moveFrom>
    </w:p>
    <w:moveFromRangeEnd w:id="874"/>
    <w:p w14:paraId="128D337B" w14:textId="4A9ADE38" w:rsidR="00ED7A09" w:rsidRPr="001D1C76" w:rsidRDefault="00ED7A09" w:rsidP="00C53698">
      <w:pPr>
        <w:ind w:firstLine="426"/>
        <w:rPr>
          <w:lang w:val="en-US"/>
        </w:rPr>
      </w:pPr>
      <w:r>
        <w:rPr>
          <w:lang w:val="en-US"/>
        </w:rPr>
        <w:t xml:space="preserve">Griffith et. Al </w:t>
      </w:r>
      <w:r>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Pr>
          <w:lang w:val="en-US"/>
        </w:rPr>
        <w:fldChar w:fldCharType="separate"/>
      </w:r>
      <w:r w:rsidR="003450BF" w:rsidRPr="003450BF">
        <w:rPr>
          <w:noProof/>
          <w:lang w:val="en-US"/>
        </w:rPr>
        <w:t>(GRIFFITH et al., 2000)</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639274C7" w:rsidR="00634818" w:rsidDel="00E54E8F" w:rsidRDefault="004A5F9F" w:rsidP="00634818">
      <w:pPr>
        <w:keepNext/>
        <w:ind w:firstLine="0"/>
        <w:jc w:val="center"/>
        <w:rPr>
          <w:del w:id="878" w:author="Calil Amaral" w:date="2019-11-01T02:00:00Z"/>
        </w:rPr>
      </w:pPr>
      <w:del w:id="879" w:author="Calil Amaral" w:date="2019-11-01T02:00:00Z">
        <w:r w:rsidDel="00E54E8F">
          <w:rPr>
            <w:noProof/>
            <w:lang w:eastAsia="pt-BR"/>
          </w:rPr>
          <w:lastRenderedPageBreak/>
          <w:drawing>
            <wp:inline distT="0" distB="0" distL="0" distR="0" wp14:anchorId="1B29A896" wp14:editId="53299520">
              <wp:extent cx="4555832" cy="19989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476" cy="2137852"/>
                      </a:xfrm>
                      <a:prstGeom prst="rect">
                        <a:avLst/>
                      </a:prstGeom>
                    </pic:spPr>
                  </pic:pic>
                </a:graphicData>
              </a:graphic>
            </wp:inline>
          </w:drawing>
        </w:r>
      </w:del>
    </w:p>
    <w:p w14:paraId="17818947" w14:textId="4E863BAD" w:rsidR="004A5F9F" w:rsidRPr="00ED7A09" w:rsidDel="00E54E8F" w:rsidRDefault="00634818" w:rsidP="00ED7A09">
      <w:pPr>
        <w:pStyle w:val="Caption"/>
        <w:jc w:val="left"/>
        <w:rPr>
          <w:del w:id="880" w:author="Calil Amaral" w:date="2019-11-01T02:00:00Z"/>
          <w:lang w:val="en-US"/>
        </w:rPr>
      </w:pPr>
      <w:bookmarkStart w:id="881" w:name="_Ref21935525"/>
      <w:del w:id="882" w:author="Calil Amaral" w:date="2019-11-01T02:00:00Z">
        <w:r w:rsidRPr="00ED7A09" w:rsidDel="00E54E8F">
          <w:rPr>
            <w:lang w:val="en-US"/>
          </w:rPr>
          <w:delText xml:space="preserve">Figure </w:delText>
        </w:r>
        <w:r w:rsidDel="00E54E8F">
          <w:fldChar w:fldCharType="begin"/>
        </w:r>
        <w:r w:rsidRPr="00E54E8F" w:rsidDel="00E54E8F">
          <w:rPr>
            <w:i w:val="0"/>
            <w:iCs w:val="0"/>
            <w:lang w:val="en-US"/>
          </w:rPr>
          <w:delInstrText xml:space="preserve"> SEQ Figure \* ARABIC </w:delInstrText>
        </w:r>
        <w:r w:rsidDel="00E54E8F">
          <w:fldChar w:fldCharType="separate"/>
        </w:r>
      </w:del>
      <w:del w:id="883" w:author="Calil Amaral" w:date="2019-10-28T15:05:00Z">
        <w:r w:rsidR="001B6890" w:rsidRPr="00E54E8F" w:rsidDel="00CB24C9">
          <w:rPr>
            <w:i w:val="0"/>
            <w:iCs w:val="0"/>
            <w:noProof/>
            <w:lang w:val="en-US"/>
          </w:rPr>
          <w:delText>13</w:delText>
        </w:r>
      </w:del>
      <w:del w:id="884" w:author="Calil Amaral" w:date="2019-11-01T02:00:00Z">
        <w:r w:rsidDel="00E54E8F">
          <w:fldChar w:fldCharType="end"/>
        </w:r>
        <w:bookmarkEnd w:id="881"/>
        <w:r w:rsidRPr="00ED7A09" w:rsidDel="00E54E8F">
          <w:rPr>
            <w:lang w:val="en-US"/>
          </w:rPr>
          <w:delText xml:space="preserve"> </w:delText>
        </w:r>
        <w:r w:rsidR="00ED7A09" w:rsidRPr="00ED7A09" w:rsidDel="00E54E8F">
          <w:rPr>
            <w:lang w:val="en-US"/>
          </w:rPr>
          <w:delText>– Role of</w:delText>
        </w:r>
        <w:r w:rsidR="00ED7A09" w:rsidDel="00E54E8F">
          <w:rPr>
            <w:lang w:val="en-US"/>
          </w:rPr>
          <w:delText xml:space="preserve"> geometry on properties of AM Ti-Al-4V structures. Built structures, position and orientation of specimens within the part and resulting properties.</w:delText>
        </w:r>
      </w:del>
    </w:p>
    <w:p w14:paraId="0D970250" w14:textId="4CB32EE4" w:rsidR="00E37B81" w:rsidRDefault="00BA40E9" w:rsidP="00E37B81">
      <w:pPr>
        <w:rPr>
          <w:ins w:id="885" w:author="Calil Amaral" w:date="2019-11-01T02:00:00Z"/>
          <w:lang w:val="en-US"/>
        </w:rPr>
      </w:pPr>
      <w:r>
        <w:rPr>
          <w:lang w:val="en-US"/>
        </w:rPr>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3450BF">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003450BF" w:rsidRPr="003450BF">
        <w:rPr>
          <w:noProof/>
          <w:lang w:val="en-US"/>
        </w:rPr>
        <w:t>(KEIST; PALMER, 2016)</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del w:id="886" w:author="Calil Amaral" w:date="2019-11-01T02:28:00Z">
        <w:r w:rsidR="00ED7A09">
          <w:rPr>
            <w:lang w:val="en-US"/>
          </w:rPr>
          <w:fldChar w:fldCharType="separate"/>
        </w:r>
      </w:del>
      <w:del w:id="887"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7E8730CD" w14:textId="77777777" w:rsidR="00E54E8F" w:rsidRDefault="00E54E8F" w:rsidP="00E54E8F">
      <w:pPr>
        <w:keepNext/>
        <w:ind w:firstLine="0"/>
        <w:jc w:val="center"/>
        <w:rPr>
          <w:ins w:id="888" w:author="Calil Amaral" w:date="2019-11-01T02:00:00Z"/>
        </w:rPr>
      </w:pPr>
      <w:ins w:id="889" w:author="Calil Amaral" w:date="2019-11-01T02:00:00Z">
        <w:r>
          <w:rPr>
            <w:noProof/>
            <w:lang w:eastAsia="pt-BR"/>
          </w:rPr>
          <w:drawing>
            <wp:inline distT="0" distB="0" distL="0" distR="0" wp14:anchorId="6DA860A0" wp14:editId="12AE4BA0">
              <wp:extent cx="5016260" cy="220093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791" cy="2380625"/>
                      </a:xfrm>
                      <a:prstGeom prst="rect">
                        <a:avLst/>
                      </a:prstGeom>
                    </pic:spPr>
                  </pic:pic>
                </a:graphicData>
              </a:graphic>
            </wp:inline>
          </w:drawing>
        </w:r>
      </w:ins>
    </w:p>
    <w:p w14:paraId="236826E2" w14:textId="546968EA" w:rsidR="00E54E8F" w:rsidRPr="00ED7A09" w:rsidRDefault="00E54E8F" w:rsidP="00E54E8F">
      <w:pPr>
        <w:pStyle w:val="Caption"/>
        <w:jc w:val="left"/>
        <w:rPr>
          <w:ins w:id="890" w:author="Calil Amaral" w:date="2019-11-01T02:00:00Z"/>
          <w:lang w:val="en-US"/>
        </w:rPr>
      </w:pPr>
      <w:ins w:id="891" w:author="Calil Amaral" w:date="2019-11-01T02:00:00Z">
        <w:r w:rsidRPr="00ED7A09">
          <w:rPr>
            <w:lang w:val="en-US"/>
          </w:rPr>
          <w:t xml:space="preserve">Figure </w:t>
        </w:r>
        <w:r>
          <w:fldChar w:fldCharType="begin"/>
        </w:r>
        <w:r w:rsidRPr="00ED7A09">
          <w:rPr>
            <w:lang w:val="en-US"/>
          </w:rPr>
          <w:instrText xml:space="preserve"> SEQ Figure \* ARABIC </w:instrText>
        </w:r>
        <w:r>
          <w:fldChar w:fldCharType="separate"/>
        </w:r>
      </w:ins>
      <w:ins w:id="892" w:author="Calil Amaral" w:date="2019-11-01T02:35:00Z">
        <w:r w:rsidR="001D610F">
          <w:rPr>
            <w:noProof/>
            <w:lang w:val="en-US"/>
          </w:rPr>
          <w:t>13</w:t>
        </w:r>
      </w:ins>
      <w:ins w:id="893" w:author="Calil Amaral" w:date="2019-11-01T02:00:00Z">
        <w:r>
          <w:fldChar w:fldCharType="end"/>
        </w:r>
        <w:r w:rsidRPr="00ED7A09">
          <w:rPr>
            <w:lang w:val="en-US"/>
          </w:rPr>
          <w:t xml:space="preserve"> – Role of</w:t>
        </w:r>
        <w:r>
          <w:rPr>
            <w:lang w:val="en-US"/>
          </w:rPr>
          <w:t xml:space="preserve"> geometry on properties of AM Ti-Al-4V structures. Built structures, position and orientation of specimens within the part and resulting properties </w:t>
        </w:r>
        <w:r>
          <w:rPr>
            <w:lang w:val="en-US"/>
          </w:rPr>
          <w:fldChar w:fldCharType="begin" w:fldLock="1"/>
        </w:r>
        <w:r>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Pr="003450BF">
          <w:rPr>
            <w:i w:val="0"/>
            <w:noProof/>
            <w:lang w:val="en-US"/>
          </w:rPr>
          <w:t>(KEIST; PALMER, 2016)</w:t>
        </w:r>
        <w:r>
          <w:rPr>
            <w:lang w:val="en-US"/>
          </w:rPr>
          <w:fldChar w:fldCharType="end"/>
        </w:r>
        <w:r>
          <w:rPr>
            <w:lang w:val="en-US"/>
          </w:rPr>
          <w:t>.</w:t>
        </w:r>
      </w:ins>
    </w:p>
    <w:p w14:paraId="022C74BD" w14:textId="78DDA68B" w:rsidR="00E54E8F" w:rsidDel="00E54E8F" w:rsidRDefault="00E54E8F" w:rsidP="00E37B81">
      <w:pPr>
        <w:rPr>
          <w:del w:id="894" w:author="Calil Amaral" w:date="2019-11-01T02:00:00Z"/>
          <w:lang w:val="en-US"/>
        </w:rPr>
      </w:pPr>
    </w:p>
    <w:p w14:paraId="1BEC57EB" w14:textId="43980254" w:rsidR="004A7559" w:rsidRDefault="00E37B81" w:rsidP="0006119B">
      <w:pPr>
        <w:rPr>
          <w:ins w:id="895" w:author="Calil Amaral" w:date="2019-11-01T02:06:00Z"/>
        </w:rPr>
      </w:pPr>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3450BF">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Performance","type":"article-journal","volume":"2"},"uris":["http://www.mendeley.com/documents/?uuid=fdc730cb-92eb-42b3-bc19-0aab8bc17487"]}],"mendeley":{"formattedCitation":"(HANDBOOK, 1990)","plainTextFormattedCitation":"(HANDBOOK, 1990)","previouslyFormattedCitation":"[37]"},"properties":{"noteIndex":0},"schema":"https://github.com/citation-style-language/schema/raw/master/csl-citation.json"}</w:instrText>
      </w:r>
      <w:r w:rsidR="001D1C76">
        <w:rPr>
          <w:lang w:val="en-US"/>
        </w:rPr>
        <w:fldChar w:fldCharType="separate"/>
      </w:r>
      <w:r w:rsidR="003450BF" w:rsidRPr="003450BF">
        <w:rPr>
          <w:noProof/>
        </w:rPr>
        <w:t>(HANDBOOK, 1990)</w:t>
      </w:r>
      <w:r w:rsidR="001D1C76">
        <w:rPr>
          <w:lang w:val="en-US"/>
        </w:rPr>
        <w:fldChar w:fldCharType="end"/>
      </w:r>
      <w:r w:rsidR="001D1C76">
        <w:rPr>
          <w:lang w:val="en-US"/>
        </w:rPr>
        <w:t>.</w:t>
      </w:r>
      <w:r w:rsidRPr="001D1C76">
        <w:t xml:space="preserve"> </w:t>
      </w:r>
    </w:p>
    <w:p w14:paraId="592A57A1" w14:textId="01AC020B" w:rsidR="00E54E8F" w:rsidRPr="001D1C76" w:rsidDel="00E54E8F" w:rsidRDefault="00E54E8F" w:rsidP="0006119B">
      <w:pPr>
        <w:rPr>
          <w:del w:id="896" w:author="Calil Amaral" w:date="2019-11-01T02:08:00Z"/>
        </w:rPr>
      </w:pPr>
    </w:p>
    <w:p w14:paraId="2A69E1E1" w14:textId="3034DCA8" w:rsidR="00693903" w:rsidRPr="001D1C76" w:rsidRDefault="0006119B" w:rsidP="00060ABB">
      <w:pPr>
        <w:pStyle w:val="Heading1"/>
      </w:pPr>
      <w:bookmarkStart w:id="897" w:name="_Toc23173674"/>
      <w:r>
        <w:t>MATERIALS AND METHODS</w:t>
      </w:r>
      <w:bookmarkEnd w:id="897"/>
    </w:p>
    <w:p w14:paraId="2ED9CBEB" w14:textId="1584DF3D" w:rsidR="001D1C76" w:rsidRDefault="002E3E99" w:rsidP="00BC34D3">
      <w:pPr>
        <w:pStyle w:val="Heading2"/>
      </w:pPr>
      <w:bookmarkStart w:id="898" w:name="_Toc23173675"/>
      <w:r>
        <w:t>METHODOLOGY</w:t>
      </w:r>
      <w:bookmarkEnd w:id="898"/>
    </w:p>
    <w:p w14:paraId="6EF46AB4" w14:textId="0CC93FF7"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899" w:author="Calil Amaral" w:date="2019-11-01T02:35:00Z">
        <w:r w:rsidR="001D610F" w:rsidRPr="007E6C0F">
          <w:rPr>
            <w:lang w:val="en-US"/>
          </w:rPr>
          <w:t xml:space="preserve">Figure </w:t>
        </w:r>
        <w:r w:rsidR="001D610F">
          <w:rPr>
            <w:noProof/>
            <w:lang w:val="en-US"/>
          </w:rPr>
          <w:t>14</w:t>
        </w:r>
      </w:ins>
      <w:del w:id="900"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901" w:author="Calil Amaral" w:date="2019-10-28T18:10:00Z">
        <w:r>
          <w:rPr>
            <w:noProof/>
          </w:rPr>
          <w:lastRenderedPageBreak/>
          <w:drawing>
            <wp:inline distT="0" distB="0" distL="0" distR="0" wp14:anchorId="38167EDD" wp14:editId="3620A737">
              <wp:extent cx="4944139" cy="20989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0128" cy="2160961"/>
                      </a:xfrm>
                      <a:prstGeom prst="rect">
                        <a:avLst/>
                      </a:prstGeom>
                    </pic:spPr>
                  </pic:pic>
                </a:graphicData>
              </a:graphic>
            </wp:inline>
          </w:drawing>
        </w:r>
      </w:ins>
      <w:commentRangeStart w:id="902"/>
      <w:del w:id="903"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902"/>
      <w:r w:rsidR="00882D29">
        <w:rPr>
          <w:rStyle w:val="CommentReference"/>
        </w:rPr>
        <w:commentReference w:id="902"/>
      </w:r>
    </w:p>
    <w:p w14:paraId="35329A70" w14:textId="2C538E0B" w:rsidR="002E3E99" w:rsidRDefault="002E3E99" w:rsidP="007E6C0F">
      <w:pPr>
        <w:pStyle w:val="Caption"/>
        <w:jc w:val="center"/>
        <w:rPr>
          <w:lang w:val="en-US"/>
        </w:rPr>
      </w:pPr>
      <w:bookmarkStart w:id="904" w:name="_Ref21941773"/>
      <w:r w:rsidRPr="007E6C0F">
        <w:rPr>
          <w:lang w:val="en-US"/>
        </w:rPr>
        <w:t xml:space="preserve">Figure </w:t>
      </w:r>
      <w:r>
        <w:fldChar w:fldCharType="begin"/>
      </w:r>
      <w:r w:rsidRPr="007E6C0F">
        <w:rPr>
          <w:lang w:val="en-US"/>
        </w:rPr>
        <w:instrText xml:space="preserve"> SEQ Figure \* ARABIC </w:instrText>
      </w:r>
      <w:r>
        <w:fldChar w:fldCharType="separate"/>
      </w:r>
      <w:ins w:id="905" w:author="Calil Amaral" w:date="2019-11-01T02:35:00Z">
        <w:r w:rsidR="001D610F">
          <w:rPr>
            <w:noProof/>
            <w:lang w:val="en-US"/>
          </w:rPr>
          <w:t>14</w:t>
        </w:r>
      </w:ins>
      <w:del w:id="906" w:author="Calil Amaral" w:date="2019-10-28T15:05:00Z">
        <w:r w:rsidR="001B6890" w:rsidDel="00CB24C9">
          <w:rPr>
            <w:noProof/>
            <w:lang w:val="en-US"/>
          </w:rPr>
          <w:delText>14</w:delText>
        </w:r>
      </w:del>
      <w:r>
        <w:fldChar w:fldCharType="end"/>
      </w:r>
      <w:bookmarkEnd w:id="904"/>
      <w:r w:rsidRPr="007E6C0F">
        <w:rPr>
          <w:lang w:val="en-US"/>
        </w:rPr>
        <w:t xml:space="preserve"> - Summary of project phases</w:t>
      </w:r>
    </w:p>
    <w:p w14:paraId="4567E9E0" w14:textId="15118065" w:rsidR="00FB05D4" w:rsidRDefault="0006119B" w:rsidP="004836DE">
      <w:pPr>
        <w:rPr>
          <w:ins w:id="907" w:author="Calil Amaral" w:date="2019-10-31T23:30:00Z"/>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ins w:id="908" w:author="Calil Amaral" w:date="2019-10-31T23:22:00Z">
        <w:r w:rsidR="004F0297">
          <w:rPr>
            <w:lang w:val="en-US"/>
          </w:rPr>
          <w:t xml:space="preserve"> and 316L steel being the second option due to its availability within the Precision Mechanics Laboratory</w:t>
        </w:r>
      </w:ins>
      <w:ins w:id="909" w:author="Calil Amaral" w:date="2019-10-31T23:23:00Z">
        <w:r w:rsidR="004F0297">
          <w:rPr>
            <w:lang w:val="en-US"/>
          </w:rPr>
          <w:t>.</w:t>
        </w:r>
      </w:ins>
      <w:del w:id="910" w:author="Calil Amaral" w:date="2019-10-31T23:22:00Z">
        <w:r w:rsidR="00B21799" w:rsidDel="004F0297">
          <w:rPr>
            <w:lang w:val="en-US"/>
          </w:rPr>
          <w:delText>.</w:delText>
        </w:r>
      </w:del>
    </w:p>
    <w:p w14:paraId="53D05BD4" w14:textId="77777777" w:rsidR="00E54E8F" w:rsidRDefault="00E54E8F" w:rsidP="00E54E8F">
      <w:pPr>
        <w:keepNext/>
        <w:jc w:val="center"/>
        <w:rPr>
          <w:ins w:id="911" w:author="Calil Amaral" w:date="2019-11-01T02:03:00Z"/>
        </w:rPr>
      </w:pPr>
      <w:ins w:id="912" w:author="Calil Amaral" w:date="2019-11-01T02:03:00Z">
        <w:r>
          <w:rPr>
            <w:noProof/>
          </w:rPr>
          <w:drawing>
            <wp:inline distT="0" distB="0" distL="0" distR="0" wp14:anchorId="239FD993" wp14:editId="03921DC9">
              <wp:extent cx="3492493" cy="2020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8143" cy="2162279"/>
                      </a:xfrm>
                      <a:prstGeom prst="rect">
                        <a:avLst/>
                      </a:prstGeom>
                    </pic:spPr>
                  </pic:pic>
                </a:graphicData>
              </a:graphic>
            </wp:inline>
          </w:drawing>
        </w:r>
      </w:ins>
    </w:p>
    <w:p w14:paraId="7B5FC1EF" w14:textId="617EE48A" w:rsidR="00E54E8F" w:rsidRDefault="00E54E8F" w:rsidP="00E54E8F">
      <w:pPr>
        <w:pStyle w:val="Caption"/>
        <w:jc w:val="center"/>
        <w:rPr>
          <w:ins w:id="913" w:author="Calil Amaral" w:date="2019-11-01T02:03:00Z"/>
          <w:lang w:val="en-US"/>
        </w:rPr>
      </w:pPr>
      <w:ins w:id="914" w:author="Calil Amaral" w:date="2019-11-01T02:03:00Z">
        <w:r w:rsidRPr="00B17646">
          <w:rPr>
            <w:lang w:val="en-US"/>
          </w:rPr>
          <w:t xml:space="preserve">Figure </w:t>
        </w:r>
        <w:r>
          <w:fldChar w:fldCharType="begin"/>
        </w:r>
        <w:r w:rsidRPr="00B17646">
          <w:rPr>
            <w:lang w:val="en-US"/>
          </w:rPr>
          <w:instrText xml:space="preserve"> SEQ Figure \* ARABIC </w:instrText>
        </w:r>
        <w:r>
          <w:fldChar w:fldCharType="separate"/>
        </w:r>
      </w:ins>
      <w:ins w:id="915" w:author="Calil Amaral" w:date="2019-11-01T02:35:00Z">
        <w:r w:rsidR="001D610F">
          <w:rPr>
            <w:noProof/>
            <w:lang w:val="en-US"/>
          </w:rPr>
          <w:t>15</w:t>
        </w:r>
      </w:ins>
      <w:ins w:id="916" w:author="Calil Amaral" w:date="2019-11-01T02:03:00Z">
        <w:r>
          <w:fldChar w:fldCharType="end"/>
        </w:r>
        <w:r w:rsidRPr="00B17646">
          <w:rPr>
            <w:lang w:val="en-US"/>
          </w:rPr>
          <w:t xml:space="preserve"> - Preliminary benchmark geometry with </w:t>
        </w:r>
        <w:r>
          <w:rPr>
            <w:lang w:val="en-US"/>
          </w:rPr>
          <w:t xml:space="preserve">eight </w:t>
        </w:r>
        <w:r w:rsidRPr="00B17646">
          <w:rPr>
            <w:lang w:val="en-US"/>
          </w:rPr>
          <w:t>tensile specimen</w:t>
        </w:r>
        <w:r>
          <w:rPr>
            <w:lang w:val="en-US"/>
          </w:rPr>
          <w:t>s within thick (9mm) and thin (4mm) walls, aligned with the build direction (Z) and perpendicular to the build direction.</w:t>
        </w:r>
      </w:ins>
    </w:p>
    <w:p w14:paraId="5B776214" w14:textId="51D0D301" w:rsidR="004F0297" w:rsidDel="00E54E8F" w:rsidRDefault="004F0297" w:rsidP="006A5E73">
      <w:pPr>
        <w:rPr>
          <w:del w:id="917" w:author="Calil Amaral" w:date="2019-10-31T23:53:00Z"/>
          <w:lang w:val="en-US"/>
        </w:rPr>
      </w:pPr>
    </w:p>
    <w:p w14:paraId="70714587" w14:textId="698CD26D" w:rsidR="00F07651" w:rsidRDefault="00FB05D4" w:rsidP="006A5E73">
      <w:pPr>
        <w:rPr>
          <w:ins w:id="918" w:author="Calil Amaral" w:date="2019-10-31T23:36:00Z"/>
          <w:lang w:val="en-US"/>
        </w:rPr>
      </w:pPr>
      <w:r>
        <w:rPr>
          <w:lang w:val="en-US"/>
        </w:rPr>
        <w:t xml:space="preserve">From that point, a benchmark geometry </w:t>
      </w:r>
      <w:r w:rsidR="005A4A5A">
        <w:rPr>
          <w:lang w:val="en-US"/>
        </w:rPr>
        <w:t xml:space="preserve">containing critical geometrical features </w:t>
      </w:r>
      <w:r>
        <w:rPr>
          <w:lang w:val="en-US"/>
        </w:rPr>
        <w:t>will be</w:t>
      </w:r>
      <w:ins w:id="919" w:author="Calil Amaral" w:date="2019-10-31T23:24:00Z">
        <w:r w:rsidR="004F0297">
          <w:rPr>
            <w:lang w:val="en-US"/>
          </w:rPr>
          <w:t xml:space="preserve"> further</w:t>
        </w:r>
      </w:ins>
      <w:r w:rsidR="006A5E73">
        <w:rPr>
          <w:lang w:val="en-US"/>
        </w:rPr>
        <w:t xml:space="preserve"> </w:t>
      </w:r>
      <w:del w:id="920" w:author="Calil Amaral" w:date="2019-10-31T23:24:00Z">
        <w:r w:rsidR="006A5E73" w:rsidDel="004F0297">
          <w:rPr>
            <w:lang w:val="en-US"/>
          </w:rPr>
          <w:delText xml:space="preserve">developed </w:delText>
        </w:r>
      </w:del>
      <w:ins w:id="921" w:author="Calil Amaral" w:date="2019-10-31T23:24:00Z">
        <w:r w:rsidR="004F0297">
          <w:rPr>
            <w:lang w:val="en-US"/>
          </w:rPr>
          <w:t xml:space="preserve">refined based </w:t>
        </w:r>
      </w:ins>
      <w:del w:id="922" w:author="Calil Amaral" w:date="2019-10-31T23:25:00Z">
        <w:r w:rsidR="006A5E73" w:rsidDel="004F0297">
          <w:rPr>
            <w:lang w:val="en-US"/>
          </w:rPr>
          <w:delText>or</w:delText>
        </w:r>
        <w:r w:rsidDel="004F0297">
          <w:rPr>
            <w:lang w:val="en-US"/>
          </w:rPr>
          <w:delText xml:space="preserve"> chosen from t</w:delText>
        </w:r>
      </w:del>
      <w:ins w:id="923" w:author="Calil Amaral" w:date="2019-10-31T23:25:00Z">
        <w:r w:rsidR="004F0297">
          <w:rPr>
            <w:lang w:val="en-US"/>
          </w:rPr>
          <w:t>on t</w:t>
        </w:r>
      </w:ins>
      <w:r>
        <w:rPr>
          <w:lang w:val="en-US"/>
        </w:rPr>
        <w: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ins w:id="924" w:author="Calil Amaral" w:date="2019-10-31T23:25:00Z">
        <w:r w:rsidR="004F0297">
          <w:rPr>
            <w:lang w:val="en-US"/>
          </w:rPr>
          <w:t xml:space="preserve">A preliminary part </w:t>
        </w:r>
      </w:ins>
      <w:ins w:id="925" w:author="Calil Amaral" w:date="2019-10-31T23:26:00Z">
        <w:r w:rsidR="004F0297">
          <w:rPr>
            <w:lang w:val="en-US"/>
          </w:rPr>
          <w:t xml:space="preserve">with dimensions </w:t>
        </w:r>
      </w:ins>
      <w:ins w:id="926" w:author="Calil Amaral" w:date="2019-10-31T23:54:00Z">
        <w:r w:rsidR="00F76488">
          <w:rPr>
            <w:lang w:val="en-US"/>
          </w:rPr>
          <w:t xml:space="preserve">compatible with </w:t>
        </w:r>
      </w:ins>
      <w:ins w:id="927" w:author="Calil Amaral" w:date="2019-10-31T23:26:00Z">
        <w:r w:rsidR="004F0297">
          <w:rPr>
            <w:lang w:val="en-US"/>
          </w:rPr>
          <w:t>tensile test specimens according to ASTM E8</w:t>
        </w:r>
      </w:ins>
      <w:ins w:id="928" w:author="Calil Amaral" w:date="2019-10-31T23:29:00Z">
        <w:r w:rsidR="004F0297">
          <w:rPr>
            <w:lang w:val="en-US"/>
          </w:rPr>
          <w:t>M-13a</w:t>
        </w:r>
      </w:ins>
      <w:ins w:id="929" w:author="Calil Amaral" w:date="2019-10-31T23:26:00Z">
        <w:r w:rsidR="004F0297">
          <w:rPr>
            <w:lang w:val="en-US"/>
          </w:rPr>
          <w:t xml:space="preserve"> standard </w:t>
        </w:r>
        <w:r w:rsidR="004F0297">
          <w:rPr>
            <w:lang w:val="en-US"/>
          </w:rPr>
          <w:fldChar w:fldCharType="begin" w:fldLock="1"/>
        </w:r>
      </w:ins>
      <w:r w:rsidR="003450BF">
        <w:rPr>
          <w:lang w:val="en-US"/>
        </w:rPr>
        <w:instrText>ADDIN CSL_CITATION {"citationItems":[{"id":"ITEM-1","itemData":{"DOI":"10.1520/E0008","ISBN":"5935522004","abstract":"These test methods cover the tension testing of metallic materials in any form at room temperature, specifically, the methods of determination of yield strength, yield point elon- gation, tensile strength, elongation, and reduction of area. 1.2 The gage lengths for most round specimens are required to be 4D for E8 and 5D for E8M. The gage length is the most significant difference between E8 and E8M Test Specimens Test specimens made from powder metallurgy (P/M) materials are exempt from this requirement by industry-wide agreement to keep the pressing of the material to a specific projected area and density. 1.3 Exceptions to the provisions of these test methods may need to be made in individual specifications or test methods for a particular material. For examples, see Test Methods and Definitions A370 and Test Methods B557, and B557M. 1.4 Room temperature shall be considered to be 10 to 38C 50 to 100F unless otherwise specified. 1.5 The values stated in SI units are to be regarded as separate from inch/pound units. The values stated in each system are not exact equivalents; therefore each system must be used independently of the other. Combining values from the two systems may result in non-conformance with the standard. 1.6 This standard does not purport to address all of the safety concerns, if any, associated with its use. It is the responsibility of the user of this standard to establish appro- priate safety and health practices and determine the applica- bility of regulatory limitations prior to use. 2. Referenced Documents 2.1 ASTM Standards:2 A356/A356M Specification for Steel C","author":[{"dropping-particle":"","family":"ASTM Int.","given":"","non-dropping-particle":"","parse-names":false,"suffix":""}],"container-title":"Astm","id":"ITEM-1","issue":"C","issued":{"date-parts":[["2014"]]},"page":"1-28","title":"Standard Test Methods for Tension Testing of Metallic Materials 1 - ASTM E8M-13a","type":"article-journal"},"uris":["http://www.mendeley.com/documents/?uuid=062e2f49-076c-4cdd-af00-1a79eb0e6582"]}],"mendeley":{"formattedCitation":"(ASTM INT., 2014)","plainTextFormattedCitation":"(ASTM INT., 2014)","previouslyFormattedCitation":"[38]"},"properties":{"noteIndex":0},"schema":"https://github.com/citation-style-language/schema/raw/master/csl-citation.json"}</w:instrText>
      </w:r>
      <w:r w:rsidR="004F0297">
        <w:rPr>
          <w:lang w:val="en-US"/>
        </w:rPr>
        <w:fldChar w:fldCharType="separate"/>
      </w:r>
      <w:r w:rsidR="003450BF" w:rsidRPr="003450BF">
        <w:rPr>
          <w:noProof/>
          <w:lang w:val="en-US"/>
        </w:rPr>
        <w:t>(ASTM INT., 2014)</w:t>
      </w:r>
      <w:ins w:id="930" w:author="Calil Amaral" w:date="2019-10-31T23:26:00Z">
        <w:r w:rsidR="004F0297">
          <w:rPr>
            <w:lang w:val="en-US"/>
          </w:rPr>
          <w:fldChar w:fldCharType="end"/>
        </w:r>
      </w:ins>
      <w:ins w:id="931" w:author="Calil Amaral" w:date="2019-10-31T23:29:00Z">
        <w:r w:rsidR="004F0297">
          <w:rPr>
            <w:lang w:val="en-US"/>
          </w:rPr>
          <w:t xml:space="preserve"> was developed and is illustrated in</w:t>
        </w:r>
      </w:ins>
      <w:ins w:id="932" w:author="Calil Amaral" w:date="2019-11-01T00:06:00Z">
        <w:r w:rsidR="00163C41">
          <w:rPr>
            <w:lang w:val="en-US"/>
          </w:rPr>
          <w:t xml:space="preserve"> </w:t>
        </w:r>
      </w:ins>
      <w:ins w:id="933" w:author="Calil Amaral" w:date="2019-11-01T00:07:00Z">
        <w:r w:rsidR="00163C41">
          <w:rPr>
            <w:lang w:val="en-US"/>
          </w:rPr>
          <w:fldChar w:fldCharType="begin"/>
        </w:r>
        <w:r w:rsidR="00163C41">
          <w:rPr>
            <w:lang w:val="en-US"/>
          </w:rPr>
          <w:instrText xml:space="preserve"> REF _Ref21954266 \h </w:instrText>
        </w:r>
      </w:ins>
      <w:r w:rsidR="00163C41">
        <w:rPr>
          <w:lang w:val="en-US"/>
        </w:rPr>
      </w:r>
      <w:r w:rsidR="00163C41">
        <w:rPr>
          <w:lang w:val="en-US"/>
        </w:rPr>
        <w:fldChar w:fldCharType="separate"/>
      </w:r>
      <w:ins w:id="934" w:author="Calil Amaral" w:date="2019-11-01T02:35:00Z">
        <w:r w:rsidR="001D610F" w:rsidRPr="007C19FE">
          <w:rPr>
            <w:lang w:val="en-US"/>
          </w:rPr>
          <w:t xml:space="preserve">Figure </w:t>
        </w:r>
        <w:r w:rsidR="001D610F">
          <w:rPr>
            <w:noProof/>
            <w:lang w:val="en-US"/>
          </w:rPr>
          <w:t>16</w:t>
        </w:r>
      </w:ins>
      <w:ins w:id="935" w:author="Calil Amaral" w:date="2019-11-01T00:07:00Z">
        <w:r w:rsidR="00163C41">
          <w:rPr>
            <w:lang w:val="en-US"/>
          </w:rPr>
          <w:fldChar w:fldCharType="end"/>
        </w:r>
        <w:r w:rsidR="00163C41">
          <w:rPr>
            <w:lang w:val="en-US"/>
          </w:rPr>
          <w:t>.</w:t>
        </w:r>
      </w:ins>
      <w:ins w:id="936" w:author="Calil Amaral" w:date="2019-11-01T00:08:00Z">
        <w:r w:rsidR="00163C41">
          <w:rPr>
            <w:lang w:val="en-US"/>
          </w:rPr>
          <w:t xml:space="preserve"> </w:t>
        </w:r>
      </w:ins>
    </w:p>
    <w:p w14:paraId="4A219B4B" w14:textId="7C402504" w:rsidR="006A5E73" w:rsidRPr="004A41C9" w:rsidRDefault="006A5E73" w:rsidP="006A5E73">
      <w:pPr>
        <w:rPr>
          <w:lang w:val="en-US"/>
        </w:rPr>
      </w:pPr>
      <w:r>
        <w:rPr>
          <w:lang w:val="en-US"/>
        </w:rPr>
        <w:lastRenderedPageBreak/>
        <w:t xml:space="preserve">The next step </w:t>
      </w:r>
      <w:r w:rsidR="002E3E99">
        <w:rPr>
          <w:lang w:val="en-US"/>
        </w:rPr>
        <w:t>will be to</w:t>
      </w:r>
      <w:r>
        <w:rPr>
          <w:lang w:val="en-US"/>
        </w:rPr>
        <w:t xml:space="preserve"> </w:t>
      </w:r>
      <w:r w:rsidR="002E3E99">
        <w:rPr>
          <w:lang w:val="en-US"/>
        </w:rPr>
        <w:t xml:space="preserve">define critical </w:t>
      </w:r>
      <w:ins w:id="937" w:author="Calil Amaral" w:date="2019-11-01T00:10:00Z">
        <w:r w:rsidR="00163C41">
          <w:rPr>
            <w:lang w:val="en-US"/>
          </w:rPr>
          <w:t xml:space="preserve">process </w:t>
        </w:r>
      </w:ins>
      <w:r w:rsidR="002E3E99">
        <w:rPr>
          <w:lang w:val="en-US"/>
        </w:rPr>
        <w:t xml:space="preserve">factors and </w:t>
      </w:r>
      <w:del w:id="938" w:author="Calil Amaral" w:date="2019-11-01T00:10:00Z">
        <w:r w:rsidR="002E3E99" w:rsidDel="00163C41">
          <w:rPr>
            <w:lang w:val="en-US"/>
          </w:rPr>
          <w:delText xml:space="preserve">parameter </w:delText>
        </w:r>
      </w:del>
      <w:r w:rsidR="002E3E99">
        <w:rPr>
          <w:lang w:val="en-US"/>
        </w:rPr>
        <w:t>levels that result in a sta</w:t>
      </w:r>
      <w:r>
        <w:rPr>
          <w:lang w:val="en-US"/>
        </w:rPr>
        <w:t>ble process and dense metallic structures</w:t>
      </w:r>
      <w:r w:rsidR="002E3E99">
        <w:rPr>
          <w:lang w:val="en-US"/>
        </w:rPr>
        <w:t xml:space="preserve"> for the chosen material</w:t>
      </w:r>
      <w:r>
        <w:rPr>
          <w:lang w:val="en-US"/>
        </w:rPr>
        <w:t xml:space="preserve">. </w:t>
      </w:r>
      <w:ins w:id="939" w:author="Calil Amaral" w:date="2019-11-01T00:12:00Z">
        <w:r w:rsidR="00163C41">
          <w:rPr>
            <w:lang w:val="en-US"/>
          </w:rPr>
          <w:t xml:space="preserve">The deposition rate </w:t>
        </w:r>
      </w:ins>
      <w:ins w:id="940" w:author="Calil Amaral" w:date="2019-11-01T00:13:00Z">
        <w:r w:rsidR="00163C41">
          <w:rPr>
            <w:lang w:val="en-US"/>
          </w:rPr>
          <w:t>and</w:t>
        </w:r>
      </w:ins>
      <w:ins w:id="941" w:author="Calil Amaral" w:date="2019-11-01T00:14:00Z">
        <w:r w:rsidR="00163C41">
          <w:rPr>
            <w:lang w:val="en-US"/>
          </w:rPr>
          <w:t xml:space="preserve"> the volume energy are </w:t>
        </w:r>
      </w:ins>
      <w:ins w:id="942" w:author="Calil Amaral" w:date="2019-11-01T00:12:00Z">
        <w:r w:rsidR="00163C41">
          <w:rPr>
            <w:lang w:val="en-US"/>
          </w:rPr>
          <w:t>preliminary factor</w:t>
        </w:r>
      </w:ins>
      <w:ins w:id="943" w:author="Calil Amaral" w:date="2019-11-01T00:14:00Z">
        <w:r w:rsidR="00163C41">
          <w:rPr>
            <w:lang w:val="en-US"/>
          </w:rPr>
          <w:t>s</w:t>
        </w:r>
      </w:ins>
      <w:ins w:id="944" w:author="Calil Amaral" w:date="2019-11-01T00:13:00Z">
        <w:r w:rsidR="00163C41">
          <w:rPr>
            <w:lang w:val="en-US"/>
          </w:rPr>
          <w:t xml:space="preserve"> of choice</w:t>
        </w:r>
      </w:ins>
      <w:ins w:id="945" w:author="Calil Amaral" w:date="2019-11-01T00:15:00Z">
        <w:r w:rsidR="00524566">
          <w:rPr>
            <w:lang w:val="en-US"/>
          </w:rPr>
          <w:t xml:space="preserve"> to take to an experiment</w:t>
        </w:r>
      </w:ins>
      <w:ins w:id="946" w:author="Calil Amaral" w:date="2019-11-01T00:20:00Z">
        <w:r w:rsidR="00524566">
          <w:rPr>
            <w:lang w:val="en-US"/>
          </w:rPr>
          <w:t xml:space="preserve"> </w:t>
        </w:r>
      </w:ins>
      <w:ins w:id="947" w:author="Calil Amaral" w:date="2019-11-01T00:21:00Z">
        <w:r w:rsidR="00524566">
          <w:rPr>
            <w:lang w:val="en-US"/>
          </w:rPr>
          <w:t>due to their impact on temperature history and productivity.</w:t>
        </w:r>
      </w:ins>
      <w:ins w:id="948" w:author="Calil Amaral" w:date="2019-11-01T00:20:00Z">
        <w:r w:rsidR="00524566">
          <w:rPr>
            <w:lang w:val="en-US"/>
          </w:rPr>
          <w:t xml:space="preserve"> </w:t>
        </w:r>
      </w:ins>
    </w:p>
    <w:p w14:paraId="45F749D3" w14:textId="014B8596"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w:t>
      </w:r>
      <w:ins w:id="949" w:author="Calil Amaral" w:date="2019-11-01T02:11:00Z">
        <w:r w:rsidR="00B719B1">
          <w:rPr>
            <w:lang w:val="en-US"/>
          </w:rPr>
          <w:t xml:space="preserve">at least two </w:t>
        </w:r>
      </w:ins>
      <w:r>
        <w:rPr>
          <w:lang w:val="en-US"/>
        </w:rPr>
        <w:t>samples</w:t>
      </w:r>
      <w:ins w:id="950" w:author="Calil Amaral" w:date="2019-11-01T02:11:00Z">
        <w:r w:rsidR="00B719B1">
          <w:rPr>
            <w:lang w:val="en-US"/>
          </w:rPr>
          <w:t xml:space="preserve"> </w:t>
        </w:r>
      </w:ins>
      <w:ins w:id="951" w:author="Calil Amaral" w:date="2019-11-01T02:12:00Z">
        <w:r w:rsidR="00B719B1">
          <w:rPr>
            <w:lang w:val="en-US"/>
          </w:rPr>
          <w:t>of each condition</w:t>
        </w:r>
      </w:ins>
      <w:r>
        <w:rPr>
          <w:lang w:val="en-US"/>
        </w:rPr>
        <w:t xml:space="preserve"> will be machined from inside the structure with appropriate geometry in accordance with recommendations from available standards</w:t>
      </w:r>
      <w:ins w:id="952" w:author="Calil Amaral" w:date="2019-11-01T02:26:00Z">
        <w:r w:rsidR="00834510">
          <w:rPr>
            <w:lang w:val="en-US"/>
          </w:rPr>
          <w:t xml:space="preserve">, totalizing at least sixteen samples, considering an experiment </w:t>
        </w:r>
      </w:ins>
      <w:ins w:id="953" w:author="Calil Amaral" w:date="2019-11-01T02:27:00Z">
        <w:r w:rsidR="00834510">
          <w:rPr>
            <w:lang w:val="en-US"/>
          </w:rPr>
          <w:t>with three factors, two levels per factor and two samples per condition</w:t>
        </w:r>
      </w:ins>
      <w:r>
        <w:rPr>
          <w:lang w:val="en-US"/>
        </w:rPr>
        <w:t xml:space="preserve">. The last stage will be to conduct the tensile tests according to recommendations from </w:t>
      </w:r>
      <w:del w:id="954" w:author="Calil Amaral" w:date="2019-11-01T00:22:00Z">
        <w:r w:rsidDel="00524566">
          <w:rPr>
            <w:lang w:val="en-US"/>
          </w:rPr>
          <w:delText>the same standards</w:delText>
        </w:r>
      </w:del>
      <w:ins w:id="955" w:author="Calil Amaral" w:date="2019-11-01T00:22:00Z">
        <w:r w:rsidR="00524566">
          <w:rPr>
            <w:lang w:val="en-US"/>
          </w:rPr>
          <w:t>ASTM E8M-13a</w:t>
        </w:r>
      </w:ins>
      <w:r>
        <w:rPr>
          <w:lang w:val="en-US"/>
        </w:rPr>
        <w:t>,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ins w:id="956" w:author="Calil Amaral" w:date="2019-11-01T02:12:00Z">
        <w:r w:rsidR="00B719B1">
          <w:rPr>
            <w:lang w:val="en-US"/>
          </w:rPr>
          <w:t xml:space="preserve"> </w:t>
        </w:r>
      </w:ins>
      <w:ins w:id="957" w:author="Calil Amaral" w:date="2019-11-01T02:14:00Z">
        <w:r w:rsidR="00B719B1">
          <w:rPr>
            <w:lang w:val="en-US"/>
          </w:rPr>
          <w:t xml:space="preserve">An experiment with more factors and repetitions might be considered depending on the availability of </w:t>
        </w:r>
      </w:ins>
      <w:ins w:id="958" w:author="Calil Amaral" w:date="2019-11-01T02:15:00Z">
        <w:r w:rsidR="00B719B1">
          <w:rPr>
            <w:lang w:val="en-US"/>
          </w:rPr>
          <w:t xml:space="preserve">the </w:t>
        </w:r>
      </w:ins>
      <w:ins w:id="959" w:author="Calil Amaral" w:date="2019-11-01T02:16:00Z">
        <w:r w:rsidR="00B719B1">
          <w:rPr>
            <w:lang w:val="en-US"/>
          </w:rPr>
          <w:t xml:space="preserve">tensile test </w:t>
        </w:r>
      </w:ins>
      <w:ins w:id="960" w:author="Calil Amaral" w:date="2019-11-01T02:15:00Z">
        <w:r w:rsidR="00B719B1">
          <w:rPr>
            <w:lang w:val="en-US"/>
          </w:rPr>
          <w:t>equipment and the chosen material.</w:t>
        </w:r>
      </w:ins>
      <w:ins w:id="961" w:author="Calil Amaral" w:date="2019-11-01T02:13:00Z">
        <w:r w:rsidR="00B719B1">
          <w:rPr>
            <w:lang w:val="en-US"/>
          </w:rPr>
          <w:t xml:space="preserve"> </w:t>
        </w:r>
      </w:ins>
      <w:del w:id="962" w:author="Calil Amaral" w:date="2019-11-01T02:13:00Z">
        <w:r w:rsidR="002C0D4D" w:rsidRPr="00754C55" w:rsidDel="00B719B1">
          <w:rPr>
            <w:lang w:val="en-US"/>
          </w:rPr>
          <w:tab/>
        </w:r>
      </w:del>
      <w:ins w:id="963" w:author="Calil Amaral" w:date="2019-11-01T02:11:00Z">
        <w:r w:rsidR="00B719B1">
          <w:rPr>
            <w:lang w:val="en-US"/>
          </w:rPr>
          <w:t xml:space="preserve"> </w:t>
        </w:r>
      </w:ins>
    </w:p>
    <w:p w14:paraId="3AD7F03B" w14:textId="247ECE7B" w:rsidR="00F60188" w:rsidRPr="001D1C76" w:rsidRDefault="00754C55" w:rsidP="00060ABB">
      <w:pPr>
        <w:pStyle w:val="Heading2"/>
      </w:pPr>
      <w:bookmarkStart w:id="964" w:name="_Toc23173676"/>
      <w:r>
        <w:t>TECHNICAL</w:t>
      </w:r>
      <w:r w:rsidR="00617204">
        <w:t xml:space="preserve"> AND FINANCIAL</w:t>
      </w:r>
      <w:r>
        <w:t xml:space="preserve"> RESOURCES</w:t>
      </w:r>
      <w:bookmarkEnd w:id="964"/>
    </w:p>
    <w:p w14:paraId="3CD8D7A1" w14:textId="2D651109" w:rsidR="00754C55" w:rsidRDefault="00754C55" w:rsidP="00754C55">
      <w:pPr>
        <w:rPr>
          <w:lang w:val="en-US"/>
        </w:rPr>
      </w:pPr>
      <w:r>
        <w:rPr>
          <w:lang w:val="en-US"/>
        </w:rPr>
        <w:t xml:space="preserve">The benchmark geometry will be additively manufactured using the SL1 system, one of the laser systems available at the Precision Engineering Laboratory (LMP). The system is composed by a fiber laser model YLS-10000 from </w:t>
      </w:r>
      <w:r w:rsidR="00C97619">
        <w:rPr>
          <w:lang w:val="en-US"/>
        </w:rPr>
        <w:t>IPG Photonics, with wavelength of 1064nm</w:t>
      </w:r>
      <w:ins w:id="965" w:author="Milton Pereira" w:date="2019-10-21T17:22:00Z">
        <w:r w:rsidR="00436723">
          <w:rPr>
            <w:lang w:val="en-US"/>
          </w:rPr>
          <w:t xml:space="preserve">, maximum power of 10000W, </w:t>
        </w:r>
      </w:ins>
      <w:del w:id="966"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5A1FFD46" w14:textId="28520E82" w:rsidR="00C75D83" w:rsidRDefault="0036280A">
      <w:pPr>
        <w:ind w:firstLine="426"/>
        <w:rPr>
          <w:ins w:id="967" w:author="Calil Amaral" w:date="2019-11-01T02:16:00Z"/>
          <w:lang w:val="en-US"/>
        </w:rPr>
      </w:pPr>
      <w:r>
        <w:rPr>
          <w:lang w:val="en-US"/>
        </w:rPr>
        <w:t xml:space="preserve">The tensile tests will be </w:t>
      </w:r>
      <w:r w:rsidR="006F7AED">
        <w:rPr>
          <w:lang w:val="en-US"/>
        </w:rPr>
        <w:t>performed</w:t>
      </w:r>
      <w:r>
        <w:rPr>
          <w:lang w:val="en-US"/>
        </w:rPr>
        <w:t xml:space="preserve"> at LabMat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968" w:author="Calil Amaral" w:date="2019-11-01T02:35:00Z">
        <w:r w:rsidR="001D610F" w:rsidRPr="001B33AF">
          <w:rPr>
            <w:lang w:val="en-US"/>
          </w:rPr>
          <w:t xml:space="preserve">Table </w:t>
        </w:r>
        <w:r w:rsidR="001D610F">
          <w:rPr>
            <w:noProof/>
            <w:lang w:val="en-US"/>
          </w:rPr>
          <w:t>2</w:t>
        </w:r>
      </w:ins>
      <w:del w:id="969"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ins w:id="970" w:author="Calil Amaral" w:date="2019-11-01T02:29:00Z">
        <w:r w:rsidR="00CA3217">
          <w:rPr>
            <w:lang w:val="en-US"/>
          </w:rPr>
          <w:t xml:space="preserve"> Approximately </w:t>
        </w:r>
      </w:ins>
      <w:ins w:id="971" w:author="Calil Amaral" w:date="2019-11-01T02:32:00Z">
        <w:r w:rsidR="00CA3217">
          <w:rPr>
            <w:lang w:val="en-US"/>
          </w:rPr>
          <w:t>13</w:t>
        </w:r>
      </w:ins>
      <w:ins w:id="972" w:author="Calil Amaral" w:date="2019-11-01T02:30:00Z">
        <w:r w:rsidR="00CA3217">
          <w:rPr>
            <w:lang w:val="en-US"/>
          </w:rPr>
          <w:t xml:space="preserve">kg of the material will be needed in order to manufacture </w:t>
        </w:r>
      </w:ins>
      <w:ins w:id="973" w:author="Calil Amaral" w:date="2019-11-01T02:32:00Z">
        <w:r w:rsidR="00CA3217">
          <w:rPr>
            <w:lang w:val="en-US"/>
          </w:rPr>
          <w:t>two benchmark geometries of 1.6kg each,</w:t>
        </w:r>
      </w:ins>
      <w:ins w:id="974" w:author="Calil Amaral" w:date="2019-11-01T02:31:00Z">
        <w:r w:rsidR="00CA3217">
          <w:rPr>
            <w:lang w:val="en-US"/>
          </w:rPr>
          <w:t xml:space="preserve"> considering a deposition efficiency of 25% in mass.</w:t>
        </w:r>
      </w:ins>
      <w:ins w:id="975" w:author="Calil Amaral" w:date="2019-11-01T02:33:00Z">
        <w:r w:rsidR="00CA3217">
          <w:rPr>
            <w:lang w:val="en-US"/>
          </w:rPr>
          <w:t xml:space="preserve"> </w:t>
        </w:r>
      </w:ins>
    </w:p>
    <w:p w14:paraId="260FDC65" w14:textId="4986DC18" w:rsidR="00B719B1" w:rsidRDefault="00B719B1">
      <w:pPr>
        <w:ind w:firstLine="426"/>
        <w:rPr>
          <w:ins w:id="976" w:author="Calil Amaral" w:date="2019-11-01T02:16:00Z"/>
          <w:lang w:val="en-US"/>
        </w:rPr>
      </w:pPr>
    </w:p>
    <w:p w14:paraId="509EFC73" w14:textId="288E24C7" w:rsidR="00C75D83" w:rsidDel="00C75D83" w:rsidRDefault="00C75D83" w:rsidP="0036280A">
      <w:pPr>
        <w:ind w:firstLine="426"/>
        <w:rPr>
          <w:del w:id="977" w:author="Calil Amaral" w:date="2019-10-28T18:11:00Z"/>
          <w:lang w:val="en-US"/>
        </w:rPr>
      </w:pPr>
    </w:p>
    <w:p w14:paraId="12111F9B" w14:textId="5E4BAE4A" w:rsidR="00164600" w:rsidRPr="001B33AF" w:rsidRDefault="00164600" w:rsidP="00164600">
      <w:pPr>
        <w:pStyle w:val="Caption"/>
        <w:keepNext/>
        <w:rPr>
          <w:lang w:val="en-US"/>
        </w:rPr>
      </w:pPr>
      <w:bookmarkStart w:id="978" w:name="_Ref21951732"/>
      <w:r w:rsidRPr="001B33AF">
        <w:rPr>
          <w:lang w:val="en-US"/>
        </w:rPr>
        <w:t xml:space="preserve">Table </w:t>
      </w:r>
      <w:r>
        <w:fldChar w:fldCharType="begin"/>
      </w:r>
      <w:r w:rsidRPr="001B33AF">
        <w:rPr>
          <w:lang w:val="en-US"/>
        </w:rPr>
        <w:instrText xml:space="preserve"> SEQ Table \* ARABIC </w:instrText>
      </w:r>
      <w:r>
        <w:fldChar w:fldCharType="separate"/>
      </w:r>
      <w:ins w:id="979" w:author="Calil Amaral" w:date="2019-11-01T02:35:00Z">
        <w:r w:rsidR="001D610F">
          <w:rPr>
            <w:noProof/>
            <w:lang w:val="en-US"/>
          </w:rPr>
          <w:t>2</w:t>
        </w:r>
      </w:ins>
      <w:del w:id="980" w:author="Calil Amaral" w:date="2019-10-28T15:52:00Z">
        <w:r w:rsidR="001B6890" w:rsidDel="00EE4CE3">
          <w:rPr>
            <w:noProof/>
            <w:lang w:val="en-US"/>
          </w:rPr>
          <w:delText>3</w:delText>
        </w:r>
      </w:del>
      <w:r>
        <w:fldChar w:fldCharType="end"/>
      </w:r>
      <w:bookmarkEnd w:id="978"/>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Change w:id="981">
          <w:tblGrid>
            <w:gridCol w:w="3256"/>
            <w:gridCol w:w="3827"/>
            <w:gridCol w:w="1978"/>
          </w:tblGrid>
        </w:tblGridChange>
      </w:tblGrid>
      <w:tr w:rsidR="006F7AED" w:rsidRPr="00524566" w14:paraId="39ADBF49" w14:textId="77777777" w:rsidTr="002962F5">
        <w:tc>
          <w:tcPr>
            <w:tcW w:w="3256" w:type="dxa"/>
            <w:tcBorders>
              <w:top w:val="single" w:sz="4" w:space="0" w:color="auto"/>
              <w:bottom w:val="single" w:sz="4" w:space="0" w:color="auto"/>
            </w:tcBorders>
          </w:tcPr>
          <w:p w14:paraId="306CDA3A" w14:textId="07EC3EEC" w:rsidR="006F7AED" w:rsidRPr="004A41C9" w:rsidRDefault="006F7AED" w:rsidP="002962F5">
            <w:pPr>
              <w:spacing w:line="276" w:lineRule="auto"/>
              <w:ind w:firstLine="0"/>
            </w:pPr>
            <w:r w:rsidRPr="004A41C9">
              <w:t>Activity</w:t>
            </w:r>
          </w:p>
        </w:tc>
        <w:tc>
          <w:tcPr>
            <w:tcW w:w="3827" w:type="dxa"/>
            <w:tcBorders>
              <w:top w:val="single" w:sz="4" w:space="0" w:color="auto"/>
              <w:bottom w:val="single" w:sz="4" w:space="0" w:color="auto"/>
            </w:tcBorders>
          </w:tcPr>
          <w:p w14:paraId="5AFC9D24" w14:textId="7E650662" w:rsidR="006F7AED" w:rsidRPr="0094365A" w:rsidRDefault="006F7AED" w:rsidP="002962F5">
            <w:pPr>
              <w:spacing w:line="276" w:lineRule="auto"/>
              <w:ind w:firstLine="0"/>
            </w:pPr>
            <w:r w:rsidRPr="00637DFB">
              <w:t>Eq</w:t>
            </w:r>
            <w:r w:rsidRPr="0094365A">
              <w:t>uipment</w:t>
            </w:r>
          </w:p>
        </w:tc>
        <w:tc>
          <w:tcPr>
            <w:tcW w:w="1978" w:type="dxa"/>
            <w:tcBorders>
              <w:top w:val="single" w:sz="4" w:space="0" w:color="auto"/>
              <w:bottom w:val="single" w:sz="4" w:space="0" w:color="auto"/>
            </w:tcBorders>
          </w:tcPr>
          <w:p w14:paraId="28254AA7" w14:textId="05DDD810" w:rsidR="006F7AED" w:rsidRPr="0094365A" w:rsidRDefault="006F7AED" w:rsidP="002962F5">
            <w:pPr>
              <w:spacing w:line="276" w:lineRule="auto"/>
              <w:ind w:firstLine="0"/>
            </w:pPr>
            <w:r w:rsidRPr="0094365A">
              <w:t>Laboratory</w:t>
            </w:r>
          </w:p>
        </w:tc>
      </w:tr>
      <w:tr w:rsidR="006F7AED" w:rsidRPr="00524566" w14:paraId="44AE3BF7" w14:textId="77777777" w:rsidTr="002962F5">
        <w:tc>
          <w:tcPr>
            <w:tcW w:w="3256" w:type="dxa"/>
            <w:tcBorders>
              <w:top w:val="single" w:sz="4" w:space="0" w:color="auto"/>
            </w:tcBorders>
          </w:tcPr>
          <w:p w14:paraId="59902C75" w14:textId="4A5C6CA4" w:rsidR="006F7AED" w:rsidRPr="00524566" w:rsidRDefault="006F7AED" w:rsidP="002962F5">
            <w:pPr>
              <w:spacing w:line="276" w:lineRule="auto"/>
              <w:ind w:firstLine="0"/>
            </w:pPr>
            <w:r w:rsidRPr="00524566">
              <w:t>Optical microscopy</w:t>
            </w:r>
          </w:p>
        </w:tc>
        <w:tc>
          <w:tcPr>
            <w:tcW w:w="3827" w:type="dxa"/>
            <w:tcBorders>
              <w:top w:val="single" w:sz="4" w:space="0" w:color="auto"/>
            </w:tcBorders>
          </w:tcPr>
          <w:p w14:paraId="0B0675A6" w14:textId="21335BB9" w:rsidR="006F7AED" w:rsidRPr="00524566" w:rsidRDefault="006F7AED" w:rsidP="002962F5">
            <w:pPr>
              <w:spacing w:line="276" w:lineRule="auto"/>
              <w:ind w:firstLine="0"/>
            </w:pPr>
            <w:r w:rsidRPr="00524566">
              <w:t>Leica ® DM 4000 MLED</w:t>
            </w:r>
          </w:p>
        </w:tc>
        <w:tc>
          <w:tcPr>
            <w:tcW w:w="1978" w:type="dxa"/>
            <w:tcBorders>
              <w:top w:val="single" w:sz="4" w:space="0" w:color="auto"/>
            </w:tcBorders>
          </w:tcPr>
          <w:p w14:paraId="11DC1F6C" w14:textId="3AD30B31" w:rsidR="006F7AED" w:rsidRPr="00524566" w:rsidRDefault="006F7AED" w:rsidP="002962F5">
            <w:pPr>
              <w:spacing w:line="276" w:lineRule="auto"/>
              <w:ind w:firstLine="0"/>
            </w:pPr>
            <w:r w:rsidRPr="00524566">
              <w:t>LabMat</w:t>
            </w:r>
          </w:p>
        </w:tc>
      </w:tr>
      <w:tr w:rsidR="006F7AED" w:rsidRPr="00524566" w14:paraId="160CEEB2" w14:textId="77777777" w:rsidTr="002962F5">
        <w:tc>
          <w:tcPr>
            <w:tcW w:w="3256" w:type="dxa"/>
          </w:tcPr>
          <w:p w14:paraId="6B3F4260" w14:textId="16368460" w:rsidR="006F7AED" w:rsidRPr="00524566" w:rsidRDefault="006F7AED" w:rsidP="002962F5">
            <w:pPr>
              <w:spacing w:line="276" w:lineRule="auto"/>
              <w:ind w:firstLine="0"/>
            </w:pPr>
            <w:r w:rsidRPr="00524566">
              <w:t>Scanning electron microscopy</w:t>
            </w:r>
          </w:p>
        </w:tc>
        <w:tc>
          <w:tcPr>
            <w:tcW w:w="3827" w:type="dxa"/>
          </w:tcPr>
          <w:p w14:paraId="74E2604C" w14:textId="423B9531" w:rsidR="006F7AED" w:rsidRPr="00524566" w:rsidRDefault="006F7AED" w:rsidP="002962F5">
            <w:pPr>
              <w:spacing w:line="276" w:lineRule="auto"/>
              <w:ind w:firstLine="0"/>
            </w:pPr>
            <w:r w:rsidRPr="00524566">
              <w:t>Hitachi ® Tabletop Microscope</w:t>
            </w:r>
          </w:p>
        </w:tc>
        <w:tc>
          <w:tcPr>
            <w:tcW w:w="1978" w:type="dxa"/>
          </w:tcPr>
          <w:p w14:paraId="2B953487" w14:textId="23C2F642" w:rsidR="006F7AED" w:rsidRPr="00524566" w:rsidRDefault="006F7AED" w:rsidP="002962F5">
            <w:pPr>
              <w:spacing w:line="276" w:lineRule="auto"/>
              <w:ind w:firstLine="0"/>
            </w:pPr>
            <w:del w:id="982" w:author="Calil Amaral" w:date="2019-11-07T22:27:00Z">
              <w:r w:rsidRPr="00524566" w:rsidDel="006827CD">
                <w:delText>LMP</w:delText>
              </w:r>
            </w:del>
            <w:ins w:id="983" w:author="Calil Amaral" w:date="2019-11-07T22:27:00Z">
              <w:r w:rsidR="006827CD">
                <w:t>CERMAT</w:t>
              </w:r>
            </w:ins>
          </w:p>
        </w:tc>
      </w:tr>
      <w:tr w:rsidR="006F7AED" w:rsidRPr="00524566" w14:paraId="10DC0307" w14:textId="77777777" w:rsidTr="002962F5">
        <w:tc>
          <w:tcPr>
            <w:tcW w:w="3256" w:type="dxa"/>
          </w:tcPr>
          <w:p w14:paraId="092DD95E" w14:textId="167CC275" w:rsidR="006F7AED" w:rsidRPr="00524566" w:rsidRDefault="002962F5" w:rsidP="002962F5">
            <w:pPr>
              <w:spacing w:line="276" w:lineRule="auto"/>
              <w:ind w:firstLine="0"/>
            </w:pPr>
            <w:r w:rsidRPr="00524566">
              <w:t>Production of samples</w:t>
            </w:r>
          </w:p>
        </w:tc>
        <w:tc>
          <w:tcPr>
            <w:tcW w:w="3827" w:type="dxa"/>
          </w:tcPr>
          <w:p w14:paraId="3EF88F30" w14:textId="79EAA7BF" w:rsidR="006F7AED" w:rsidRPr="00524566" w:rsidRDefault="002962F5" w:rsidP="002962F5">
            <w:pPr>
              <w:spacing w:line="276" w:lineRule="auto"/>
              <w:ind w:firstLine="0"/>
            </w:pPr>
            <w:r w:rsidRPr="00524566">
              <w:t>Laser source</w:t>
            </w:r>
          </w:p>
        </w:tc>
        <w:tc>
          <w:tcPr>
            <w:tcW w:w="1978" w:type="dxa"/>
          </w:tcPr>
          <w:p w14:paraId="609A0C70" w14:textId="159EB643" w:rsidR="006F7AED" w:rsidRPr="00524566" w:rsidRDefault="002962F5" w:rsidP="002962F5">
            <w:pPr>
              <w:spacing w:line="276" w:lineRule="auto"/>
              <w:ind w:firstLine="0"/>
            </w:pPr>
            <w:r w:rsidRPr="00524566">
              <w:t>LMP</w:t>
            </w:r>
          </w:p>
        </w:tc>
      </w:tr>
      <w:tr w:rsidR="006F7AED" w:rsidRPr="00524566" w14:paraId="3169E60E" w14:textId="77777777" w:rsidTr="002962F5">
        <w:tc>
          <w:tcPr>
            <w:tcW w:w="3256" w:type="dxa"/>
          </w:tcPr>
          <w:p w14:paraId="636CCAF4" w14:textId="60649E59" w:rsidR="006F7AED" w:rsidRPr="00524566" w:rsidRDefault="002962F5" w:rsidP="002962F5">
            <w:pPr>
              <w:spacing w:line="276" w:lineRule="auto"/>
              <w:ind w:firstLine="0"/>
            </w:pPr>
            <w:r w:rsidRPr="00524566">
              <w:t>Production of samples</w:t>
            </w:r>
          </w:p>
        </w:tc>
        <w:tc>
          <w:tcPr>
            <w:tcW w:w="3827" w:type="dxa"/>
          </w:tcPr>
          <w:p w14:paraId="5FB2E14F" w14:textId="48540A53" w:rsidR="002962F5" w:rsidRPr="00524566" w:rsidRDefault="002962F5" w:rsidP="002962F5">
            <w:pPr>
              <w:spacing w:line="276" w:lineRule="auto"/>
              <w:ind w:firstLine="0"/>
            </w:pPr>
            <w:r w:rsidRPr="00524566">
              <w:t>Powder feeder</w:t>
            </w:r>
          </w:p>
        </w:tc>
        <w:tc>
          <w:tcPr>
            <w:tcW w:w="1978" w:type="dxa"/>
          </w:tcPr>
          <w:p w14:paraId="6C7A7867" w14:textId="0A81E2F4" w:rsidR="006F7AED" w:rsidRPr="00524566" w:rsidRDefault="002962F5" w:rsidP="002962F5">
            <w:pPr>
              <w:spacing w:line="276" w:lineRule="auto"/>
              <w:ind w:firstLine="0"/>
            </w:pPr>
            <w:r w:rsidRPr="00524566">
              <w:t>LMP</w:t>
            </w:r>
          </w:p>
        </w:tc>
      </w:tr>
      <w:tr w:rsidR="002962F5" w:rsidRPr="00524566" w14:paraId="3EC9BAFC" w14:textId="77777777" w:rsidTr="002962F5">
        <w:tc>
          <w:tcPr>
            <w:tcW w:w="3256" w:type="dxa"/>
          </w:tcPr>
          <w:p w14:paraId="5A937B78" w14:textId="3533CFEB" w:rsidR="002962F5" w:rsidRPr="00524566" w:rsidRDefault="002962F5" w:rsidP="002962F5">
            <w:pPr>
              <w:spacing w:line="276" w:lineRule="auto"/>
              <w:ind w:firstLine="0"/>
            </w:pPr>
            <w:r w:rsidRPr="00524566">
              <w:t>Production of samples</w:t>
            </w:r>
          </w:p>
        </w:tc>
        <w:tc>
          <w:tcPr>
            <w:tcW w:w="3827" w:type="dxa"/>
          </w:tcPr>
          <w:p w14:paraId="66F490CB" w14:textId="7C5EAF68" w:rsidR="002962F5" w:rsidRPr="00524566" w:rsidRDefault="002962F5" w:rsidP="002962F5">
            <w:pPr>
              <w:spacing w:line="276" w:lineRule="auto"/>
              <w:ind w:firstLine="0"/>
            </w:pPr>
            <w:r w:rsidRPr="00524566">
              <w:t>CNC</w:t>
            </w:r>
          </w:p>
        </w:tc>
        <w:tc>
          <w:tcPr>
            <w:tcW w:w="1978" w:type="dxa"/>
          </w:tcPr>
          <w:p w14:paraId="4F63B2A8" w14:textId="33EC5EF1" w:rsidR="002962F5" w:rsidRPr="00524566" w:rsidRDefault="002962F5" w:rsidP="002962F5">
            <w:pPr>
              <w:spacing w:line="276" w:lineRule="auto"/>
              <w:ind w:firstLine="0"/>
            </w:pPr>
            <w:r w:rsidRPr="00524566">
              <w:t>LMP</w:t>
            </w:r>
          </w:p>
        </w:tc>
      </w:tr>
      <w:tr w:rsidR="002962F5" w:rsidRPr="00524566" w14:paraId="3845ADC1" w14:textId="77777777" w:rsidTr="006E3E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984" w:author="Calil Amaral" w:date="2019-11-07T23:1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3256" w:type="dxa"/>
            <w:tcPrChange w:id="985" w:author="Calil Amaral" w:date="2019-11-07T23:19:00Z">
              <w:tcPr>
                <w:tcW w:w="3256" w:type="dxa"/>
                <w:tcBorders>
                  <w:bottom w:val="single" w:sz="4" w:space="0" w:color="auto"/>
                </w:tcBorders>
              </w:tcPr>
            </w:tcPrChange>
          </w:tcPr>
          <w:p w14:paraId="7B590092" w14:textId="1F6AB2EB" w:rsidR="002962F5" w:rsidRPr="00524566" w:rsidRDefault="002962F5" w:rsidP="002962F5">
            <w:pPr>
              <w:spacing w:line="276" w:lineRule="auto"/>
              <w:ind w:firstLine="0"/>
            </w:pPr>
            <w:r w:rsidRPr="00524566">
              <w:t>Tensile test</w:t>
            </w:r>
          </w:p>
        </w:tc>
        <w:tc>
          <w:tcPr>
            <w:tcW w:w="3827" w:type="dxa"/>
            <w:tcPrChange w:id="986" w:author="Calil Amaral" w:date="2019-11-07T23:19:00Z">
              <w:tcPr>
                <w:tcW w:w="3827" w:type="dxa"/>
                <w:tcBorders>
                  <w:bottom w:val="single" w:sz="4" w:space="0" w:color="auto"/>
                </w:tcBorders>
              </w:tcPr>
            </w:tcPrChange>
          </w:tcPr>
          <w:p w14:paraId="2077D6D4" w14:textId="1B817645" w:rsidR="002962F5" w:rsidRPr="00524566" w:rsidRDefault="002962F5" w:rsidP="002962F5">
            <w:pPr>
              <w:spacing w:line="276" w:lineRule="auto"/>
              <w:ind w:firstLine="0"/>
            </w:pPr>
            <w:r w:rsidRPr="00524566">
              <w:t>MTS Criterion Model 45</w:t>
            </w:r>
          </w:p>
        </w:tc>
        <w:tc>
          <w:tcPr>
            <w:tcW w:w="1978" w:type="dxa"/>
            <w:tcPrChange w:id="987" w:author="Calil Amaral" w:date="2019-11-07T23:19:00Z">
              <w:tcPr>
                <w:tcW w:w="1978" w:type="dxa"/>
                <w:tcBorders>
                  <w:bottom w:val="single" w:sz="4" w:space="0" w:color="auto"/>
                </w:tcBorders>
              </w:tcPr>
            </w:tcPrChange>
          </w:tcPr>
          <w:p w14:paraId="30794B2C" w14:textId="43E72B43" w:rsidR="002962F5" w:rsidRPr="00524566" w:rsidRDefault="002962F5" w:rsidP="002962F5">
            <w:pPr>
              <w:spacing w:line="276" w:lineRule="auto"/>
              <w:ind w:firstLine="0"/>
            </w:pPr>
            <w:r w:rsidRPr="00524566">
              <w:t>LabMat</w:t>
            </w:r>
          </w:p>
        </w:tc>
      </w:tr>
      <w:tr w:rsidR="006E3E3C" w:rsidRPr="00524566" w14:paraId="13A26168" w14:textId="77777777" w:rsidTr="002962F5">
        <w:trPr>
          <w:ins w:id="988" w:author="Calil Amaral" w:date="2019-11-07T23:19:00Z"/>
        </w:trPr>
        <w:tc>
          <w:tcPr>
            <w:tcW w:w="3256" w:type="dxa"/>
            <w:tcBorders>
              <w:bottom w:val="single" w:sz="4" w:space="0" w:color="auto"/>
            </w:tcBorders>
          </w:tcPr>
          <w:p w14:paraId="579C7440" w14:textId="2D857463" w:rsidR="006E3E3C" w:rsidRPr="00524566" w:rsidRDefault="006E3E3C" w:rsidP="002962F5">
            <w:pPr>
              <w:spacing w:line="276" w:lineRule="auto"/>
              <w:ind w:firstLine="0"/>
              <w:rPr>
                <w:ins w:id="989" w:author="Calil Amaral" w:date="2019-11-07T23:19:00Z"/>
              </w:rPr>
            </w:pPr>
            <w:ins w:id="990" w:author="Calil Amaral" w:date="2019-11-07T23:19:00Z">
              <w:r>
                <w:t>Microdureza</w:t>
              </w:r>
            </w:ins>
          </w:p>
        </w:tc>
        <w:tc>
          <w:tcPr>
            <w:tcW w:w="3827" w:type="dxa"/>
            <w:tcBorders>
              <w:bottom w:val="single" w:sz="4" w:space="0" w:color="auto"/>
            </w:tcBorders>
          </w:tcPr>
          <w:p w14:paraId="28249624" w14:textId="07A0EFB4" w:rsidR="006E3E3C" w:rsidRPr="00524566" w:rsidRDefault="006E3E3C" w:rsidP="002962F5">
            <w:pPr>
              <w:spacing w:line="276" w:lineRule="auto"/>
              <w:ind w:firstLine="0"/>
              <w:rPr>
                <w:ins w:id="991" w:author="Calil Amaral" w:date="2019-11-07T23:19:00Z"/>
              </w:rPr>
            </w:pPr>
            <w:ins w:id="992" w:author="Calil Amaral" w:date="2019-11-07T23:19:00Z">
              <w:r>
                <w:t>Microdurômetro</w:t>
              </w:r>
            </w:ins>
          </w:p>
        </w:tc>
        <w:tc>
          <w:tcPr>
            <w:tcW w:w="1978" w:type="dxa"/>
            <w:tcBorders>
              <w:bottom w:val="single" w:sz="4" w:space="0" w:color="auto"/>
            </w:tcBorders>
          </w:tcPr>
          <w:p w14:paraId="1EA0A338" w14:textId="3B8B7052" w:rsidR="006E3E3C" w:rsidRPr="00524566" w:rsidRDefault="006E3E3C" w:rsidP="002962F5">
            <w:pPr>
              <w:spacing w:line="276" w:lineRule="auto"/>
              <w:ind w:firstLine="0"/>
              <w:rPr>
                <w:ins w:id="993" w:author="Calil Amaral" w:date="2019-11-07T23:19:00Z"/>
              </w:rPr>
            </w:pPr>
            <w:ins w:id="994" w:author="Calil Amaral" w:date="2019-11-07T23:19:00Z">
              <w:r>
                <w:t>CERMAT</w:t>
              </w:r>
            </w:ins>
          </w:p>
        </w:tc>
      </w:tr>
    </w:tbl>
    <w:p w14:paraId="5C0B4B5A" w14:textId="7B9D9B03" w:rsidR="00D842FE" w:rsidRPr="006F7AED" w:rsidRDefault="006F7AED">
      <w:pPr>
        <w:ind w:firstLine="0"/>
        <w:rPr>
          <w:lang w:val="en-US"/>
        </w:rPr>
        <w:pPrChange w:id="995" w:author="Calil Amaral" w:date="2019-11-01T02:04:00Z">
          <w:pPr>
            <w:ind w:firstLine="426"/>
          </w:pPr>
        </w:pPrChange>
      </w:pPr>
      <w:del w:id="996" w:author="Calil Amaral" w:date="2019-11-01T02:04:00Z">
        <w:r w:rsidDel="00E54E8F">
          <w:rPr>
            <w:lang w:val="en-US"/>
          </w:rPr>
          <w:delText xml:space="preserve"> </w:delText>
        </w:r>
      </w:del>
      <w:del w:id="997" w:author="Calil Amaral" w:date="2019-11-01T02:01:00Z">
        <w:r w:rsidR="00F60188" w:rsidRPr="00754C55" w:rsidDel="00E54E8F">
          <w:rPr>
            <w:lang w:val="en-US"/>
          </w:rPr>
          <w:tab/>
        </w:r>
      </w:del>
    </w:p>
    <w:p w14:paraId="0FED69B1" w14:textId="7A13159C" w:rsidR="00717DFF" w:rsidRPr="00A006BD" w:rsidRDefault="00030839" w:rsidP="004836DE">
      <w:pPr>
        <w:pStyle w:val="Heading1"/>
        <w:numPr>
          <w:ilvl w:val="0"/>
          <w:numId w:val="17"/>
        </w:numPr>
        <w:rPr>
          <w:lang w:val="en-US"/>
        </w:rPr>
      </w:pPr>
      <w:bookmarkStart w:id="998" w:name="_Toc23173677"/>
      <w:r>
        <w:rPr>
          <w:lang w:val="en-US"/>
        </w:rPr>
        <w:t>SCHEDULE</w:t>
      </w:r>
      <w:bookmarkEnd w:id="998"/>
      <w:r>
        <w:rPr>
          <w:lang w:val="en-US"/>
        </w:rPr>
        <w:t xml:space="preserve"> </w:t>
      </w:r>
      <w:bookmarkStart w:id="999" w:name="_GoBack"/>
      <w:bookmarkEnd w:id="999"/>
    </w:p>
    <w:p w14:paraId="6C846AAA" w14:textId="189F523F"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1000" w:author="Calil Amaral" w:date="2019-11-01T02:35:00Z">
        <w:r w:rsidR="001D610F" w:rsidRPr="007C19FE">
          <w:rPr>
            <w:lang w:val="en-US"/>
          </w:rPr>
          <w:t xml:space="preserve">Figure </w:t>
        </w:r>
        <w:r w:rsidR="001D610F">
          <w:rPr>
            <w:noProof/>
            <w:lang w:val="en-US"/>
          </w:rPr>
          <w:t>16</w:t>
        </w:r>
      </w:ins>
      <w:del w:id="1001"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390382B2">
            <wp:extent cx="5829572" cy="22647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477" cy="2294223"/>
                    </a:xfrm>
                    <a:prstGeom prst="rect">
                      <a:avLst/>
                    </a:prstGeom>
                  </pic:spPr>
                </pic:pic>
              </a:graphicData>
            </a:graphic>
          </wp:inline>
        </w:drawing>
      </w:r>
    </w:p>
    <w:p w14:paraId="30B68941" w14:textId="5000ABE8" w:rsidR="007C19FE" w:rsidRPr="00030839" w:rsidDel="00E54E8F" w:rsidRDefault="007C19FE" w:rsidP="007C19FE">
      <w:pPr>
        <w:pStyle w:val="Caption"/>
        <w:rPr>
          <w:del w:id="1002" w:author="Calil Amaral" w:date="2019-11-01T02:00:00Z"/>
          <w:lang w:val="en-US"/>
        </w:rPr>
      </w:pPr>
      <w:bookmarkStart w:id="1003" w:name="_Ref21954266"/>
      <w:r w:rsidRPr="007C19FE">
        <w:rPr>
          <w:lang w:val="en-US"/>
        </w:rPr>
        <w:t xml:space="preserve">Figure </w:t>
      </w:r>
      <w:r>
        <w:fldChar w:fldCharType="begin"/>
      </w:r>
      <w:r w:rsidRPr="007C19FE">
        <w:rPr>
          <w:lang w:val="en-US"/>
        </w:rPr>
        <w:instrText xml:space="preserve"> SEQ Figure \* ARABIC </w:instrText>
      </w:r>
      <w:r>
        <w:fldChar w:fldCharType="separate"/>
      </w:r>
      <w:ins w:id="1004" w:author="Calil Amaral" w:date="2019-11-01T02:35:00Z">
        <w:r w:rsidR="001D610F">
          <w:rPr>
            <w:noProof/>
            <w:lang w:val="en-US"/>
          </w:rPr>
          <w:t>16</w:t>
        </w:r>
      </w:ins>
      <w:del w:id="1005" w:author="Calil Amaral" w:date="2019-10-28T15:05:00Z">
        <w:r w:rsidR="001B6890" w:rsidDel="00CB24C9">
          <w:rPr>
            <w:noProof/>
            <w:lang w:val="en-US"/>
          </w:rPr>
          <w:delText>15</w:delText>
        </w:r>
      </w:del>
      <w:r>
        <w:fldChar w:fldCharType="end"/>
      </w:r>
      <w:bookmarkEnd w:id="1003"/>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pPr>
        <w:pStyle w:val="Caption"/>
        <w:rPr>
          <w:lang w:val="en-US"/>
        </w:rPr>
        <w:pPrChange w:id="1006" w:author="Calil Amaral" w:date="2019-11-01T02:00:00Z">
          <w:pPr>
            <w:ind w:firstLine="0"/>
          </w:pPr>
        </w:pPrChange>
      </w:pPr>
    </w:p>
    <w:p w14:paraId="45A6BD7A" w14:textId="0F3F4513" w:rsidR="002722A9" w:rsidRPr="00646F5E" w:rsidRDefault="00AF5F77" w:rsidP="002722A9">
      <w:pPr>
        <w:pStyle w:val="Heading1"/>
        <w:rPr>
          <w:lang w:val="en-US"/>
        </w:rPr>
      </w:pPr>
      <w:bookmarkStart w:id="1007" w:name="_Toc23173678"/>
      <w:commentRangeStart w:id="1008"/>
      <w:r>
        <w:rPr>
          <w:lang w:val="en-US"/>
        </w:rPr>
        <w:t>REFERENCES</w:t>
      </w:r>
      <w:commentRangeEnd w:id="1008"/>
      <w:r w:rsidR="00E01CFE">
        <w:rPr>
          <w:rStyle w:val="CommentReference"/>
          <w:b w:val="0"/>
        </w:rPr>
        <w:commentReference w:id="1008"/>
      </w:r>
      <w:bookmarkEnd w:id="1007"/>
    </w:p>
    <w:p w14:paraId="71ABC798" w14:textId="0109CCE5" w:rsidR="003450BF" w:rsidRPr="00834510" w:rsidRDefault="002722A9" w:rsidP="003450BF">
      <w:pPr>
        <w:widowControl w:val="0"/>
        <w:autoSpaceDE w:val="0"/>
        <w:autoSpaceDN w:val="0"/>
        <w:adjustRightInd w:val="0"/>
        <w:spacing w:after="0"/>
        <w:rPr>
          <w:noProof/>
          <w:sz w:val="20"/>
          <w:lang w:val="en-US"/>
          <w:rPrChange w:id="1009" w:author="Calil Amaral" w:date="2019-11-01T02:24:00Z">
            <w:rPr>
              <w:noProof/>
              <w:sz w:val="20"/>
            </w:rPr>
          </w:rPrChange>
        </w:rPr>
      </w:pPr>
      <w:r w:rsidRPr="00A006BD">
        <w:rPr>
          <w:lang w:val="en-US"/>
        </w:rPr>
        <w:fldChar w:fldCharType="begin" w:fldLock="1"/>
      </w:r>
      <w:r w:rsidRPr="009E4249">
        <w:rPr>
          <w:lang w:val="en-US"/>
          <w:rPrChange w:id="1010" w:author="Calil Amaral" w:date="2019-11-01T01:20:00Z">
            <w:rPr/>
          </w:rPrChange>
        </w:rPr>
        <w:instrText xml:space="preserve">ADDIN Mendeley Bibliography CSL_BIBLIOGRAPHY </w:instrText>
      </w:r>
      <w:r w:rsidRPr="00A006BD">
        <w:rPr>
          <w:lang w:val="en-US"/>
        </w:rPr>
        <w:fldChar w:fldCharType="separate"/>
      </w:r>
      <w:r w:rsidR="003450BF" w:rsidRPr="00834510">
        <w:rPr>
          <w:noProof/>
          <w:sz w:val="20"/>
          <w:lang w:val="en-US"/>
          <w:rPrChange w:id="1011" w:author="Calil Amaral" w:date="2019-11-01T02:24:00Z">
            <w:rPr>
              <w:noProof/>
              <w:sz w:val="20"/>
            </w:rPr>
          </w:rPrChange>
        </w:rPr>
        <w:t xml:space="preserve">ANSARI, M. et al. Laser directed energy deposition of water-atomized iron powder: Process optimization and microstructure of single-tracks. </w:t>
      </w:r>
      <w:r w:rsidR="003450BF" w:rsidRPr="00834510">
        <w:rPr>
          <w:b/>
          <w:bCs/>
          <w:noProof/>
          <w:sz w:val="20"/>
          <w:lang w:val="en-US"/>
          <w:rPrChange w:id="1012" w:author="Calil Amaral" w:date="2019-11-01T02:24:00Z">
            <w:rPr>
              <w:b/>
              <w:bCs/>
              <w:noProof/>
              <w:sz w:val="20"/>
            </w:rPr>
          </w:rPrChange>
        </w:rPr>
        <w:t>Optics &amp; Laser Technology</w:t>
      </w:r>
      <w:r w:rsidR="003450BF" w:rsidRPr="00834510">
        <w:rPr>
          <w:noProof/>
          <w:sz w:val="20"/>
          <w:lang w:val="en-US"/>
          <w:rPrChange w:id="1013" w:author="Calil Amaral" w:date="2019-11-01T02:24:00Z">
            <w:rPr>
              <w:noProof/>
              <w:sz w:val="20"/>
            </w:rPr>
          </w:rPrChange>
        </w:rPr>
        <w:t xml:space="preserve">, v. 112, p. 485–493, 2019. </w:t>
      </w:r>
    </w:p>
    <w:p w14:paraId="661501DC" w14:textId="77777777" w:rsidR="003450BF" w:rsidRPr="00834510" w:rsidRDefault="003450BF" w:rsidP="003450BF">
      <w:pPr>
        <w:widowControl w:val="0"/>
        <w:autoSpaceDE w:val="0"/>
        <w:autoSpaceDN w:val="0"/>
        <w:adjustRightInd w:val="0"/>
        <w:spacing w:after="0"/>
        <w:rPr>
          <w:noProof/>
          <w:sz w:val="20"/>
          <w:lang w:val="en-US"/>
          <w:rPrChange w:id="1014" w:author="Calil Amaral" w:date="2019-11-01T02:24:00Z">
            <w:rPr>
              <w:noProof/>
              <w:sz w:val="20"/>
            </w:rPr>
          </w:rPrChange>
        </w:rPr>
      </w:pPr>
      <w:r w:rsidRPr="00834510">
        <w:rPr>
          <w:noProof/>
          <w:sz w:val="20"/>
          <w:lang w:val="en-US"/>
          <w:rPrChange w:id="1015" w:author="Calil Amaral" w:date="2019-11-01T02:24:00Z">
            <w:rPr>
              <w:noProof/>
              <w:sz w:val="20"/>
            </w:rPr>
          </w:rPrChange>
        </w:rPr>
        <w:t xml:space="preserve">ASHBY, M. </w:t>
      </w:r>
      <w:r w:rsidRPr="00834510">
        <w:rPr>
          <w:b/>
          <w:bCs/>
          <w:noProof/>
          <w:sz w:val="20"/>
          <w:lang w:val="en-US"/>
          <w:rPrChange w:id="1016" w:author="Calil Amaral" w:date="2019-11-01T02:24:00Z">
            <w:rPr>
              <w:b/>
              <w:bCs/>
              <w:noProof/>
              <w:sz w:val="20"/>
            </w:rPr>
          </w:rPrChange>
        </w:rPr>
        <w:t>Materials selection in mechanical design: Fourth edition</w:t>
      </w:r>
      <w:r w:rsidRPr="00834510">
        <w:rPr>
          <w:noProof/>
          <w:sz w:val="20"/>
          <w:lang w:val="en-US"/>
          <w:rPrChange w:id="1017" w:author="Calil Amaral" w:date="2019-11-01T02:24:00Z">
            <w:rPr>
              <w:noProof/>
              <w:sz w:val="20"/>
            </w:rPr>
          </w:rPrChange>
        </w:rPr>
        <w:t xml:space="preserve">. 4th. ed. Burlington: Elsevier, 2011. </w:t>
      </w:r>
    </w:p>
    <w:p w14:paraId="4EF547A3" w14:textId="77777777" w:rsidR="003450BF" w:rsidRPr="00834510" w:rsidRDefault="003450BF" w:rsidP="003450BF">
      <w:pPr>
        <w:widowControl w:val="0"/>
        <w:autoSpaceDE w:val="0"/>
        <w:autoSpaceDN w:val="0"/>
        <w:adjustRightInd w:val="0"/>
        <w:spacing w:after="0"/>
        <w:rPr>
          <w:noProof/>
          <w:sz w:val="20"/>
          <w:lang w:val="en-US"/>
          <w:rPrChange w:id="1018" w:author="Calil Amaral" w:date="2019-11-01T02:24:00Z">
            <w:rPr>
              <w:noProof/>
              <w:sz w:val="20"/>
            </w:rPr>
          </w:rPrChange>
        </w:rPr>
      </w:pPr>
      <w:r w:rsidRPr="00834510">
        <w:rPr>
          <w:noProof/>
          <w:sz w:val="20"/>
          <w:lang w:val="en-US"/>
          <w:rPrChange w:id="1019" w:author="Calil Amaral" w:date="2019-11-01T02:24:00Z">
            <w:rPr>
              <w:noProof/>
              <w:sz w:val="20"/>
            </w:rPr>
          </w:rPrChange>
        </w:rPr>
        <w:t xml:space="preserve">ASTM INT. Standard Test Methods for Tension Testing of Metallic Materials 1 - ASTM E8M-13a. </w:t>
      </w:r>
      <w:r w:rsidRPr="00834510">
        <w:rPr>
          <w:b/>
          <w:bCs/>
          <w:noProof/>
          <w:sz w:val="20"/>
          <w:lang w:val="en-US"/>
          <w:rPrChange w:id="1020" w:author="Calil Amaral" w:date="2019-11-01T02:24:00Z">
            <w:rPr>
              <w:b/>
              <w:bCs/>
              <w:noProof/>
              <w:sz w:val="20"/>
            </w:rPr>
          </w:rPrChange>
        </w:rPr>
        <w:t>Astm</w:t>
      </w:r>
      <w:r w:rsidRPr="00834510">
        <w:rPr>
          <w:noProof/>
          <w:sz w:val="20"/>
          <w:lang w:val="en-US"/>
          <w:rPrChange w:id="1021" w:author="Calil Amaral" w:date="2019-11-01T02:24:00Z">
            <w:rPr>
              <w:noProof/>
              <w:sz w:val="20"/>
            </w:rPr>
          </w:rPrChange>
        </w:rPr>
        <w:t xml:space="preserve">, n. C, p. 1–28, 2014. </w:t>
      </w:r>
    </w:p>
    <w:p w14:paraId="32CA1594" w14:textId="77777777" w:rsidR="003450BF" w:rsidRPr="00834510" w:rsidRDefault="003450BF" w:rsidP="003450BF">
      <w:pPr>
        <w:widowControl w:val="0"/>
        <w:autoSpaceDE w:val="0"/>
        <w:autoSpaceDN w:val="0"/>
        <w:adjustRightInd w:val="0"/>
        <w:spacing w:after="0"/>
        <w:rPr>
          <w:noProof/>
          <w:sz w:val="20"/>
          <w:lang w:val="en-US"/>
          <w:rPrChange w:id="1022" w:author="Calil Amaral" w:date="2019-11-01T02:24:00Z">
            <w:rPr>
              <w:noProof/>
              <w:sz w:val="20"/>
            </w:rPr>
          </w:rPrChange>
        </w:rPr>
      </w:pPr>
      <w:r w:rsidRPr="00834510">
        <w:rPr>
          <w:noProof/>
          <w:sz w:val="20"/>
          <w:lang w:val="en-US"/>
          <w:rPrChange w:id="1023" w:author="Calil Amaral" w:date="2019-11-01T02:24:00Z">
            <w:rPr>
              <w:noProof/>
              <w:sz w:val="20"/>
            </w:rPr>
          </w:rPrChange>
        </w:rPr>
        <w:t xml:space="preserve">ASTM; ISO. F3187 − 16: Standard Guide for Directed Energy Deposition of Metals 1. p. 1–22, 2019. </w:t>
      </w:r>
    </w:p>
    <w:p w14:paraId="0DAA8EAF" w14:textId="77777777" w:rsidR="003450BF" w:rsidRPr="00834510" w:rsidRDefault="003450BF" w:rsidP="003450BF">
      <w:pPr>
        <w:widowControl w:val="0"/>
        <w:autoSpaceDE w:val="0"/>
        <w:autoSpaceDN w:val="0"/>
        <w:adjustRightInd w:val="0"/>
        <w:spacing w:after="0"/>
        <w:rPr>
          <w:noProof/>
          <w:sz w:val="20"/>
          <w:lang w:val="en-US"/>
          <w:rPrChange w:id="1024" w:author="Calil Amaral" w:date="2019-11-01T02:24:00Z">
            <w:rPr>
              <w:noProof/>
              <w:sz w:val="20"/>
            </w:rPr>
          </w:rPrChange>
        </w:rPr>
      </w:pPr>
      <w:r w:rsidRPr="00834510">
        <w:rPr>
          <w:noProof/>
          <w:sz w:val="20"/>
          <w:lang w:val="en-US"/>
          <w:rPrChange w:id="1025" w:author="Calil Amaral" w:date="2019-11-01T02:24:00Z">
            <w:rPr>
              <w:noProof/>
              <w:sz w:val="20"/>
            </w:rPr>
          </w:rPrChange>
        </w:rPr>
        <w:t xml:space="preserve">BAE, C.-J.; DIGGS, A. B.; RAMACHANDRAN, A. Quantification and certification of additive manufacturing materials and processes. In: </w:t>
      </w:r>
      <w:r w:rsidRPr="00834510">
        <w:rPr>
          <w:b/>
          <w:bCs/>
          <w:noProof/>
          <w:sz w:val="20"/>
          <w:lang w:val="en-US"/>
          <w:rPrChange w:id="1026" w:author="Calil Amaral" w:date="2019-11-01T02:24:00Z">
            <w:rPr>
              <w:b/>
              <w:bCs/>
              <w:noProof/>
              <w:sz w:val="20"/>
            </w:rPr>
          </w:rPrChange>
        </w:rPr>
        <w:t>Additive Manufacturing : Materials, Processes, Quantifications and Applications</w:t>
      </w:r>
      <w:r w:rsidRPr="00834510">
        <w:rPr>
          <w:noProof/>
          <w:sz w:val="20"/>
          <w:lang w:val="en-US"/>
          <w:rPrChange w:id="1027" w:author="Calil Amaral" w:date="2019-11-01T02:24:00Z">
            <w:rPr>
              <w:noProof/>
              <w:sz w:val="20"/>
            </w:rPr>
          </w:rPrChange>
        </w:rPr>
        <w:t xml:space="preserve">. Cambridge, MA: Butterworth-Heinemann, 2018. p. 181–213. </w:t>
      </w:r>
    </w:p>
    <w:p w14:paraId="633080BA" w14:textId="77777777" w:rsidR="003450BF" w:rsidRPr="00834510" w:rsidRDefault="003450BF" w:rsidP="003450BF">
      <w:pPr>
        <w:widowControl w:val="0"/>
        <w:autoSpaceDE w:val="0"/>
        <w:autoSpaceDN w:val="0"/>
        <w:adjustRightInd w:val="0"/>
        <w:spacing w:after="0"/>
        <w:rPr>
          <w:noProof/>
          <w:sz w:val="20"/>
          <w:lang w:val="en-US"/>
          <w:rPrChange w:id="1028" w:author="Calil Amaral" w:date="2019-11-01T02:24:00Z">
            <w:rPr>
              <w:noProof/>
              <w:sz w:val="20"/>
            </w:rPr>
          </w:rPrChange>
        </w:rPr>
      </w:pPr>
      <w:r w:rsidRPr="00834510">
        <w:rPr>
          <w:noProof/>
          <w:sz w:val="20"/>
          <w:lang w:val="en-US"/>
          <w:rPrChange w:id="1029" w:author="Calil Amaral" w:date="2019-11-01T02:24:00Z">
            <w:rPr>
              <w:noProof/>
              <w:sz w:val="20"/>
            </w:rPr>
          </w:rPrChange>
        </w:rPr>
        <w:t xml:space="preserve">BOURELL, D. L.; LEU, M. C. .; ROSEN, D. W. </w:t>
      </w:r>
      <w:r w:rsidRPr="00834510">
        <w:rPr>
          <w:b/>
          <w:bCs/>
          <w:noProof/>
          <w:sz w:val="20"/>
          <w:lang w:val="en-US"/>
          <w:rPrChange w:id="1030" w:author="Calil Amaral" w:date="2019-11-01T02:24:00Z">
            <w:rPr>
              <w:b/>
              <w:bCs/>
              <w:noProof/>
              <w:sz w:val="20"/>
            </w:rPr>
          </w:rPrChange>
        </w:rPr>
        <w:t xml:space="preserve">Roadmap for Additive Manufacturing: Identifying the </w:t>
      </w:r>
      <w:r w:rsidRPr="00834510">
        <w:rPr>
          <w:b/>
          <w:bCs/>
          <w:noProof/>
          <w:sz w:val="20"/>
          <w:lang w:val="en-US"/>
          <w:rPrChange w:id="1031" w:author="Calil Amaral" w:date="2019-11-01T02:24:00Z">
            <w:rPr>
              <w:b/>
              <w:bCs/>
              <w:noProof/>
              <w:sz w:val="20"/>
            </w:rPr>
          </w:rPrChange>
        </w:rPr>
        <w:lastRenderedPageBreak/>
        <w:t>Future of Freeform ProcessingThe University of Texas at Austin</w:t>
      </w:r>
      <w:r w:rsidRPr="00834510">
        <w:rPr>
          <w:noProof/>
          <w:sz w:val="20"/>
          <w:lang w:val="en-US"/>
          <w:rPrChange w:id="1032" w:author="Calil Amaral" w:date="2019-11-01T02:24:00Z">
            <w:rPr>
              <w:noProof/>
              <w:sz w:val="20"/>
            </w:rPr>
          </w:rPrChange>
        </w:rPr>
        <w:t xml:space="preserve">. Austin, TX: [s.n.]. </w:t>
      </w:r>
    </w:p>
    <w:p w14:paraId="56C73F67" w14:textId="77777777" w:rsidR="003450BF" w:rsidRPr="00834510" w:rsidRDefault="003450BF" w:rsidP="003450BF">
      <w:pPr>
        <w:widowControl w:val="0"/>
        <w:autoSpaceDE w:val="0"/>
        <w:autoSpaceDN w:val="0"/>
        <w:adjustRightInd w:val="0"/>
        <w:spacing w:after="0"/>
        <w:rPr>
          <w:noProof/>
          <w:sz w:val="20"/>
          <w:lang w:val="en-US"/>
          <w:rPrChange w:id="1033" w:author="Calil Amaral" w:date="2019-11-01T02:24:00Z">
            <w:rPr>
              <w:noProof/>
              <w:sz w:val="20"/>
            </w:rPr>
          </w:rPrChange>
        </w:rPr>
      </w:pPr>
      <w:r w:rsidRPr="00834510">
        <w:rPr>
          <w:noProof/>
          <w:sz w:val="20"/>
          <w:lang w:val="en-US"/>
          <w:rPrChange w:id="1034" w:author="Calil Amaral" w:date="2019-11-01T02:24:00Z">
            <w:rPr>
              <w:noProof/>
              <w:sz w:val="20"/>
            </w:rPr>
          </w:rPrChange>
        </w:rPr>
        <w:t xml:space="preserve">BOURELL, D. L.; ROSEN, D. W.; LEU, M. C. The roadmap for additive manufacturing and its impact. </w:t>
      </w:r>
      <w:r w:rsidRPr="00834510">
        <w:rPr>
          <w:b/>
          <w:bCs/>
          <w:noProof/>
          <w:sz w:val="20"/>
          <w:lang w:val="en-US"/>
          <w:rPrChange w:id="1035" w:author="Calil Amaral" w:date="2019-11-01T02:24:00Z">
            <w:rPr>
              <w:b/>
              <w:bCs/>
              <w:noProof/>
              <w:sz w:val="20"/>
            </w:rPr>
          </w:rPrChange>
        </w:rPr>
        <w:t>3D Printing and Additive Manufacturing</w:t>
      </w:r>
      <w:r w:rsidRPr="00834510">
        <w:rPr>
          <w:noProof/>
          <w:sz w:val="20"/>
          <w:lang w:val="en-US"/>
          <w:rPrChange w:id="1036" w:author="Calil Amaral" w:date="2019-11-01T02:24:00Z">
            <w:rPr>
              <w:noProof/>
              <w:sz w:val="20"/>
            </w:rPr>
          </w:rPrChange>
        </w:rPr>
        <w:t xml:space="preserve">, v. 1, n. 1, p. 6–9, 2014. </w:t>
      </w:r>
    </w:p>
    <w:p w14:paraId="34D83879" w14:textId="77777777" w:rsidR="003450BF" w:rsidRPr="00834510" w:rsidRDefault="003450BF" w:rsidP="003450BF">
      <w:pPr>
        <w:widowControl w:val="0"/>
        <w:autoSpaceDE w:val="0"/>
        <w:autoSpaceDN w:val="0"/>
        <w:adjustRightInd w:val="0"/>
        <w:spacing w:after="0"/>
        <w:rPr>
          <w:noProof/>
          <w:sz w:val="20"/>
          <w:lang w:val="en-US"/>
          <w:rPrChange w:id="1037" w:author="Calil Amaral" w:date="2019-11-01T02:24:00Z">
            <w:rPr>
              <w:noProof/>
              <w:sz w:val="20"/>
            </w:rPr>
          </w:rPrChange>
        </w:rPr>
      </w:pPr>
      <w:r w:rsidRPr="00834510">
        <w:rPr>
          <w:noProof/>
          <w:sz w:val="20"/>
          <w:lang w:val="en-US"/>
          <w:rPrChange w:id="1038" w:author="Calil Amaral" w:date="2019-11-01T02:24:00Z">
            <w:rPr>
              <w:noProof/>
              <w:sz w:val="20"/>
            </w:rPr>
          </w:rPrChange>
        </w:rPr>
        <w:t xml:space="preserve">CAFFREY, T.; WOHLERS, T. Additive manufacturing state of the industry. </w:t>
      </w:r>
      <w:r w:rsidRPr="00834510">
        <w:rPr>
          <w:b/>
          <w:bCs/>
          <w:noProof/>
          <w:sz w:val="20"/>
          <w:lang w:val="en-US"/>
          <w:rPrChange w:id="1039" w:author="Calil Amaral" w:date="2019-11-01T02:24:00Z">
            <w:rPr>
              <w:b/>
              <w:bCs/>
              <w:noProof/>
              <w:sz w:val="20"/>
            </w:rPr>
          </w:rPrChange>
        </w:rPr>
        <w:t>Manufacturing Engineering</w:t>
      </w:r>
      <w:r w:rsidRPr="00834510">
        <w:rPr>
          <w:noProof/>
          <w:sz w:val="20"/>
          <w:lang w:val="en-US"/>
          <w:rPrChange w:id="1040" w:author="Calil Amaral" w:date="2019-11-01T02:24:00Z">
            <w:rPr>
              <w:noProof/>
              <w:sz w:val="20"/>
            </w:rPr>
          </w:rPrChange>
        </w:rPr>
        <w:t xml:space="preserve">, 2015. </w:t>
      </w:r>
    </w:p>
    <w:p w14:paraId="65FB3C91" w14:textId="77777777" w:rsidR="003450BF" w:rsidRPr="00834510" w:rsidRDefault="003450BF" w:rsidP="003450BF">
      <w:pPr>
        <w:widowControl w:val="0"/>
        <w:autoSpaceDE w:val="0"/>
        <w:autoSpaceDN w:val="0"/>
        <w:adjustRightInd w:val="0"/>
        <w:spacing w:after="0"/>
        <w:rPr>
          <w:noProof/>
          <w:sz w:val="20"/>
          <w:lang w:val="en-US"/>
          <w:rPrChange w:id="1041" w:author="Calil Amaral" w:date="2019-11-01T02:24:00Z">
            <w:rPr>
              <w:noProof/>
              <w:sz w:val="20"/>
            </w:rPr>
          </w:rPrChange>
        </w:rPr>
      </w:pPr>
      <w:r w:rsidRPr="00834510">
        <w:rPr>
          <w:noProof/>
          <w:sz w:val="20"/>
          <w:lang w:val="en-US"/>
          <w:rPrChange w:id="1042" w:author="Calil Amaral" w:date="2019-11-01T02:24:00Z">
            <w:rPr>
              <w:noProof/>
              <w:sz w:val="20"/>
            </w:rPr>
          </w:rPrChange>
        </w:rPr>
        <w:t xml:space="preserve">DANH. </w:t>
      </w:r>
      <w:r w:rsidRPr="00834510">
        <w:rPr>
          <w:b/>
          <w:bCs/>
          <w:noProof/>
          <w:sz w:val="20"/>
          <w:lang w:val="en-US"/>
          <w:rPrChange w:id="1043" w:author="Calil Amaral" w:date="2019-11-01T02:24:00Z">
            <w:rPr>
              <w:b/>
              <w:bCs/>
              <w:noProof/>
              <w:sz w:val="20"/>
            </w:rPr>
          </w:rPrChange>
        </w:rPr>
        <w:t>Commercial Laser Lines</w:t>
      </w:r>
      <w:r w:rsidRPr="00834510">
        <w:rPr>
          <w:noProof/>
          <w:sz w:val="20"/>
          <w:lang w:val="en-US"/>
          <w:rPrChange w:id="1044" w:author="Calil Amaral" w:date="2019-11-01T02:24:00Z">
            <w:rPr>
              <w:noProof/>
              <w:sz w:val="20"/>
            </w:rPr>
          </w:rPrChange>
        </w:rPr>
        <w:t xml:space="preserve">. Disponível em: &lt;https://en.wikipedia.org/wiki/List_of_laser_types#/media/File:Commercial_laser_lines.svg&gt;. Acesso em: 15 out. 2019. </w:t>
      </w:r>
    </w:p>
    <w:p w14:paraId="724F72DF" w14:textId="77777777" w:rsidR="003450BF" w:rsidRPr="00834510" w:rsidRDefault="003450BF" w:rsidP="003450BF">
      <w:pPr>
        <w:widowControl w:val="0"/>
        <w:autoSpaceDE w:val="0"/>
        <w:autoSpaceDN w:val="0"/>
        <w:adjustRightInd w:val="0"/>
        <w:spacing w:after="0"/>
        <w:rPr>
          <w:noProof/>
          <w:sz w:val="20"/>
          <w:lang w:val="en-US"/>
          <w:rPrChange w:id="1045" w:author="Calil Amaral" w:date="2019-11-01T02:24:00Z">
            <w:rPr>
              <w:noProof/>
              <w:sz w:val="20"/>
            </w:rPr>
          </w:rPrChange>
        </w:rPr>
      </w:pPr>
      <w:r w:rsidRPr="00834510">
        <w:rPr>
          <w:noProof/>
          <w:sz w:val="20"/>
          <w:lang w:val="en-US"/>
          <w:rPrChange w:id="1046" w:author="Calil Amaral" w:date="2019-11-01T02:24:00Z">
            <w:rPr>
              <w:noProof/>
              <w:sz w:val="20"/>
            </w:rPr>
          </w:rPrChange>
        </w:rPr>
        <w:t xml:space="preserve">DASS, A.; MORIDI, A. State of the Art in Directed Energy Deposition: From Additive Manufacturing to Materials Design. </w:t>
      </w:r>
      <w:r w:rsidRPr="00834510">
        <w:rPr>
          <w:b/>
          <w:bCs/>
          <w:noProof/>
          <w:sz w:val="20"/>
          <w:lang w:val="en-US"/>
          <w:rPrChange w:id="1047" w:author="Calil Amaral" w:date="2019-11-01T02:24:00Z">
            <w:rPr>
              <w:b/>
              <w:bCs/>
              <w:noProof/>
              <w:sz w:val="20"/>
            </w:rPr>
          </w:rPrChange>
        </w:rPr>
        <w:t>Coatings</w:t>
      </w:r>
      <w:r w:rsidRPr="00834510">
        <w:rPr>
          <w:noProof/>
          <w:sz w:val="20"/>
          <w:lang w:val="en-US"/>
          <w:rPrChange w:id="1048" w:author="Calil Amaral" w:date="2019-11-01T02:24:00Z">
            <w:rPr>
              <w:noProof/>
              <w:sz w:val="20"/>
            </w:rPr>
          </w:rPrChange>
        </w:rPr>
        <w:t xml:space="preserve">, 2019. </w:t>
      </w:r>
    </w:p>
    <w:p w14:paraId="6CF6B9F0" w14:textId="77777777" w:rsidR="003450BF" w:rsidRPr="00834510" w:rsidRDefault="003450BF" w:rsidP="003450BF">
      <w:pPr>
        <w:widowControl w:val="0"/>
        <w:autoSpaceDE w:val="0"/>
        <w:autoSpaceDN w:val="0"/>
        <w:adjustRightInd w:val="0"/>
        <w:spacing w:after="0"/>
        <w:rPr>
          <w:noProof/>
          <w:sz w:val="20"/>
          <w:lang w:val="en-US"/>
          <w:rPrChange w:id="1049" w:author="Calil Amaral" w:date="2019-11-01T02:24:00Z">
            <w:rPr>
              <w:noProof/>
              <w:sz w:val="20"/>
            </w:rPr>
          </w:rPrChange>
        </w:rPr>
      </w:pPr>
      <w:r w:rsidRPr="00834510">
        <w:rPr>
          <w:noProof/>
          <w:sz w:val="20"/>
          <w:lang w:val="en-US"/>
          <w:rPrChange w:id="1050" w:author="Calil Amaral" w:date="2019-11-01T02:24:00Z">
            <w:rPr>
              <w:noProof/>
              <w:sz w:val="20"/>
            </w:rPr>
          </w:rPrChange>
        </w:rPr>
        <w:t xml:space="preserve">DEBROY, T. et al. Additive manufacturing of metallic components – Process, structure and properties. </w:t>
      </w:r>
      <w:r w:rsidRPr="00834510">
        <w:rPr>
          <w:b/>
          <w:bCs/>
          <w:noProof/>
          <w:sz w:val="20"/>
          <w:lang w:val="en-US"/>
          <w:rPrChange w:id="1051" w:author="Calil Amaral" w:date="2019-11-01T02:24:00Z">
            <w:rPr>
              <w:b/>
              <w:bCs/>
              <w:noProof/>
              <w:sz w:val="20"/>
            </w:rPr>
          </w:rPrChange>
        </w:rPr>
        <w:t>Progress in Materials Science</w:t>
      </w:r>
      <w:r w:rsidRPr="00834510">
        <w:rPr>
          <w:noProof/>
          <w:sz w:val="20"/>
          <w:lang w:val="en-US"/>
          <w:rPrChange w:id="1052" w:author="Calil Amaral" w:date="2019-11-01T02:24:00Z">
            <w:rPr>
              <w:noProof/>
              <w:sz w:val="20"/>
            </w:rPr>
          </w:rPrChange>
        </w:rPr>
        <w:t xml:space="preserve">, v. 92, p. 112–224, 2017. </w:t>
      </w:r>
    </w:p>
    <w:p w14:paraId="50481FCD" w14:textId="77777777" w:rsidR="003450BF" w:rsidRPr="00834510" w:rsidRDefault="003450BF" w:rsidP="003450BF">
      <w:pPr>
        <w:widowControl w:val="0"/>
        <w:autoSpaceDE w:val="0"/>
        <w:autoSpaceDN w:val="0"/>
        <w:adjustRightInd w:val="0"/>
        <w:spacing w:after="0"/>
        <w:rPr>
          <w:noProof/>
          <w:sz w:val="20"/>
          <w:lang w:val="en-US"/>
          <w:rPrChange w:id="1053" w:author="Calil Amaral" w:date="2019-11-01T02:24:00Z">
            <w:rPr>
              <w:noProof/>
              <w:sz w:val="20"/>
            </w:rPr>
          </w:rPrChange>
        </w:rPr>
      </w:pPr>
      <w:r w:rsidRPr="00834510">
        <w:rPr>
          <w:noProof/>
          <w:sz w:val="20"/>
          <w:lang w:val="en-US"/>
          <w:rPrChange w:id="1054" w:author="Calil Amaral" w:date="2019-11-01T02:24:00Z">
            <w:rPr>
              <w:noProof/>
              <w:sz w:val="20"/>
            </w:rPr>
          </w:rPrChange>
        </w:rPr>
        <w:t xml:space="preserve">FRAZIER, W. E. Metal additive manufacturing: A review. </w:t>
      </w:r>
      <w:r w:rsidRPr="00834510">
        <w:rPr>
          <w:b/>
          <w:bCs/>
          <w:noProof/>
          <w:sz w:val="20"/>
          <w:lang w:val="en-US"/>
          <w:rPrChange w:id="1055" w:author="Calil Amaral" w:date="2019-11-01T02:24:00Z">
            <w:rPr>
              <w:b/>
              <w:bCs/>
              <w:noProof/>
              <w:sz w:val="20"/>
            </w:rPr>
          </w:rPrChange>
        </w:rPr>
        <w:t>Journal of Materials Engineering and Performance</w:t>
      </w:r>
      <w:r w:rsidRPr="00834510">
        <w:rPr>
          <w:noProof/>
          <w:sz w:val="20"/>
          <w:lang w:val="en-US"/>
          <w:rPrChange w:id="1056" w:author="Calil Amaral" w:date="2019-11-01T02:24:00Z">
            <w:rPr>
              <w:noProof/>
              <w:sz w:val="20"/>
            </w:rPr>
          </w:rPrChange>
        </w:rPr>
        <w:t xml:space="preserve">, 2014. </w:t>
      </w:r>
    </w:p>
    <w:p w14:paraId="79F8DFCC" w14:textId="77777777" w:rsidR="003450BF" w:rsidRPr="00834510" w:rsidRDefault="003450BF" w:rsidP="003450BF">
      <w:pPr>
        <w:widowControl w:val="0"/>
        <w:autoSpaceDE w:val="0"/>
        <w:autoSpaceDN w:val="0"/>
        <w:adjustRightInd w:val="0"/>
        <w:spacing w:after="0"/>
        <w:rPr>
          <w:noProof/>
          <w:sz w:val="20"/>
          <w:lang w:val="en-US"/>
          <w:rPrChange w:id="1057" w:author="Calil Amaral" w:date="2019-11-01T02:24:00Z">
            <w:rPr>
              <w:noProof/>
              <w:sz w:val="20"/>
            </w:rPr>
          </w:rPrChange>
        </w:rPr>
      </w:pPr>
      <w:r w:rsidRPr="00834510">
        <w:rPr>
          <w:noProof/>
          <w:sz w:val="20"/>
          <w:lang w:val="en-US"/>
          <w:rPrChange w:id="1058" w:author="Calil Amaral" w:date="2019-11-01T02:24:00Z">
            <w:rPr>
              <w:noProof/>
              <w:sz w:val="20"/>
            </w:rPr>
          </w:rPrChange>
        </w:rPr>
        <w:t xml:space="preserve">GIBSON, I.; ROSEN, D.; STUCKER, B. </w:t>
      </w:r>
      <w:r w:rsidRPr="00834510">
        <w:rPr>
          <w:b/>
          <w:bCs/>
          <w:noProof/>
          <w:sz w:val="20"/>
          <w:lang w:val="en-US"/>
          <w:rPrChange w:id="1059" w:author="Calil Amaral" w:date="2019-11-01T02:24:00Z">
            <w:rPr>
              <w:b/>
              <w:bCs/>
              <w:noProof/>
              <w:sz w:val="20"/>
            </w:rPr>
          </w:rPrChange>
        </w:rPr>
        <w:t>Additive manufacturing technologies: 3D printing, rapid prototyping, and direct digital manufacturing, second edition</w:t>
      </w:r>
      <w:r w:rsidRPr="00834510">
        <w:rPr>
          <w:noProof/>
          <w:sz w:val="20"/>
          <w:lang w:val="en-US"/>
          <w:rPrChange w:id="1060" w:author="Calil Amaral" w:date="2019-11-01T02:24:00Z">
            <w:rPr>
              <w:noProof/>
              <w:sz w:val="20"/>
            </w:rPr>
          </w:rPrChange>
        </w:rPr>
        <w:t xml:space="preserve">. 2nd. ed. New York, NY: Springer US, 2015. </w:t>
      </w:r>
    </w:p>
    <w:p w14:paraId="5BAE9DA1" w14:textId="77777777" w:rsidR="003450BF" w:rsidRPr="00834510" w:rsidRDefault="003450BF" w:rsidP="003450BF">
      <w:pPr>
        <w:widowControl w:val="0"/>
        <w:autoSpaceDE w:val="0"/>
        <w:autoSpaceDN w:val="0"/>
        <w:adjustRightInd w:val="0"/>
        <w:spacing w:after="0"/>
        <w:rPr>
          <w:noProof/>
          <w:sz w:val="20"/>
          <w:lang w:val="en-US"/>
          <w:rPrChange w:id="1061" w:author="Calil Amaral" w:date="2019-11-01T02:24:00Z">
            <w:rPr>
              <w:noProof/>
              <w:sz w:val="20"/>
            </w:rPr>
          </w:rPrChange>
        </w:rPr>
      </w:pPr>
      <w:r w:rsidRPr="00834510">
        <w:rPr>
          <w:noProof/>
          <w:sz w:val="20"/>
          <w:lang w:val="en-US"/>
          <w:rPrChange w:id="1062" w:author="Calil Amaral" w:date="2019-11-01T02:24:00Z">
            <w:rPr>
              <w:noProof/>
              <w:sz w:val="20"/>
            </w:rPr>
          </w:rPrChange>
        </w:rPr>
        <w:t xml:space="preserve">GRIFFITH, M. L. et al. Understanding the Microstructure and Properties of Components Fabricated By Laser Engineered Net Shapgin (LENS). v. 625, p. 9–20, 2000. </w:t>
      </w:r>
    </w:p>
    <w:p w14:paraId="54E20187" w14:textId="77777777" w:rsidR="003450BF" w:rsidRPr="00834510" w:rsidRDefault="003450BF" w:rsidP="003450BF">
      <w:pPr>
        <w:widowControl w:val="0"/>
        <w:autoSpaceDE w:val="0"/>
        <w:autoSpaceDN w:val="0"/>
        <w:adjustRightInd w:val="0"/>
        <w:spacing w:after="0"/>
        <w:rPr>
          <w:noProof/>
          <w:sz w:val="20"/>
          <w:lang w:val="en-US"/>
          <w:rPrChange w:id="1063" w:author="Calil Amaral" w:date="2019-11-01T02:24:00Z">
            <w:rPr>
              <w:noProof/>
              <w:sz w:val="20"/>
            </w:rPr>
          </w:rPrChange>
        </w:rPr>
      </w:pPr>
      <w:r w:rsidRPr="00834510">
        <w:rPr>
          <w:noProof/>
          <w:sz w:val="20"/>
          <w:lang w:val="en-US"/>
          <w:rPrChange w:id="1064" w:author="Calil Amaral" w:date="2019-11-01T02:24:00Z">
            <w:rPr>
              <w:noProof/>
              <w:sz w:val="20"/>
            </w:rPr>
          </w:rPrChange>
        </w:rPr>
        <w:t xml:space="preserve">HANDBOOK, A. ASM Metals HandBook Volume 1 - Properties and Selections - Irons Steels and High and Performance. </w:t>
      </w:r>
      <w:r w:rsidRPr="00834510">
        <w:rPr>
          <w:b/>
          <w:bCs/>
          <w:noProof/>
          <w:sz w:val="20"/>
          <w:lang w:val="en-US"/>
          <w:rPrChange w:id="1065" w:author="Calil Amaral" w:date="2019-11-01T02:24:00Z">
            <w:rPr>
              <w:b/>
              <w:bCs/>
              <w:noProof/>
              <w:sz w:val="20"/>
            </w:rPr>
          </w:rPrChange>
        </w:rPr>
        <w:t>Technology</w:t>
      </w:r>
      <w:r w:rsidRPr="00834510">
        <w:rPr>
          <w:noProof/>
          <w:sz w:val="20"/>
          <w:lang w:val="en-US"/>
          <w:rPrChange w:id="1066" w:author="Calil Amaral" w:date="2019-11-01T02:24:00Z">
            <w:rPr>
              <w:noProof/>
              <w:sz w:val="20"/>
            </w:rPr>
          </w:rPrChange>
        </w:rPr>
        <w:t xml:space="preserve">, v. 2, p. 3470, 1990. </w:t>
      </w:r>
    </w:p>
    <w:p w14:paraId="7D61824A" w14:textId="77777777" w:rsidR="003450BF" w:rsidRPr="00834510" w:rsidRDefault="003450BF" w:rsidP="003450BF">
      <w:pPr>
        <w:widowControl w:val="0"/>
        <w:autoSpaceDE w:val="0"/>
        <w:autoSpaceDN w:val="0"/>
        <w:adjustRightInd w:val="0"/>
        <w:spacing w:after="0"/>
        <w:rPr>
          <w:noProof/>
          <w:sz w:val="20"/>
          <w:lang w:val="en-US"/>
          <w:rPrChange w:id="1067" w:author="Calil Amaral" w:date="2019-11-01T02:24:00Z">
            <w:rPr>
              <w:noProof/>
              <w:sz w:val="20"/>
            </w:rPr>
          </w:rPrChange>
        </w:rPr>
      </w:pPr>
      <w:r w:rsidRPr="00834510">
        <w:rPr>
          <w:noProof/>
          <w:sz w:val="20"/>
          <w:lang w:val="en-US"/>
          <w:rPrChange w:id="1068" w:author="Calil Amaral" w:date="2019-11-01T02:24:00Z">
            <w:rPr>
              <w:noProof/>
              <w:sz w:val="20"/>
            </w:rPr>
          </w:rPrChange>
        </w:rPr>
        <w:t xml:space="preserve">HERZIGER, G.; WEBER, H. </w:t>
      </w:r>
      <w:r w:rsidRPr="00834510">
        <w:rPr>
          <w:b/>
          <w:bCs/>
          <w:noProof/>
          <w:sz w:val="20"/>
          <w:lang w:val="en-US"/>
          <w:rPrChange w:id="1069" w:author="Calil Amaral" w:date="2019-11-01T02:24:00Z">
            <w:rPr>
              <w:b/>
              <w:bCs/>
              <w:noProof/>
              <w:sz w:val="20"/>
            </w:rPr>
          </w:rPrChange>
        </w:rPr>
        <w:t>Laser in Technik und Forschung</w:t>
      </w:r>
      <w:r w:rsidRPr="00834510">
        <w:rPr>
          <w:noProof/>
          <w:sz w:val="20"/>
          <w:lang w:val="en-US"/>
          <w:rPrChange w:id="1070" w:author="Calil Amaral" w:date="2019-11-01T02:24:00Z">
            <w:rPr>
              <w:noProof/>
              <w:sz w:val="20"/>
            </w:rPr>
          </w:rPrChange>
        </w:rPr>
        <w:t xml:space="preserve">. Berlin: Springer Berlin, 1998. </w:t>
      </w:r>
    </w:p>
    <w:p w14:paraId="20D04074" w14:textId="77777777" w:rsidR="003450BF" w:rsidRPr="00834510" w:rsidRDefault="003450BF" w:rsidP="003450BF">
      <w:pPr>
        <w:widowControl w:val="0"/>
        <w:autoSpaceDE w:val="0"/>
        <w:autoSpaceDN w:val="0"/>
        <w:adjustRightInd w:val="0"/>
        <w:spacing w:after="0"/>
        <w:rPr>
          <w:noProof/>
          <w:sz w:val="20"/>
          <w:lang w:val="en-US"/>
          <w:rPrChange w:id="1071" w:author="Calil Amaral" w:date="2019-11-01T02:24:00Z">
            <w:rPr>
              <w:noProof/>
              <w:sz w:val="20"/>
            </w:rPr>
          </w:rPrChange>
        </w:rPr>
      </w:pPr>
      <w:r w:rsidRPr="00834510">
        <w:rPr>
          <w:noProof/>
          <w:sz w:val="20"/>
          <w:lang w:val="en-US"/>
          <w:rPrChange w:id="1072" w:author="Calil Amaral" w:date="2019-11-01T02:24:00Z">
            <w:rPr>
              <w:noProof/>
              <w:sz w:val="20"/>
            </w:rPr>
          </w:rPrChange>
        </w:rPr>
        <w:t xml:space="preserve">HERZOG, D. et al. Additive manufacturing of metals. </w:t>
      </w:r>
      <w:r w:rsidRPr="00834510">
        <w:rPr>
          <w:b/>
          <w:bCs/>
          <w:noProof/>
          <w:sz w:val="20"/>
          <w:lang w:val="en-US"/>
          <w:rPrChange w:id="1073" w:author="Calil Amaral" w:date="2019-11-01T02:24:00Z">
            <w:rPr>
              <w:b/>
              <w:bCs/>
              <w:noProof/>
              <w:sz w:val="20"/>
            </w:rPr>
          </w:rPrChange>
        </w:rPr>
        <w:t>Acta Materialia</w:t>
      </w:r>
      <w:r w:rsidRPr="00834510">
        <w:rPr>
          <w:noProof/>
          <w:sz w:val="20"/>
          <w:lang w:val="en-US"/>
          <w:rPrChange w:id="1074" w:author="Calil Amaral" w:date="2019-11-01T02:24:00Z">
            <w:rPr>
              <w:noProof/>
              <w:sz w:val="20"/>
            </w:rPr>
          </w:rPrChange>
        </w:rPr>
        <w:t xml:space="preserve">, v. 117, p. 371–392, 2016. </w:t>
      </w:r>
    </w:p>
    <w:p w14:paraId="70456772" w14:textId="77777777" w:rsidR="003450BF" w:rsidRPr="00834510" w:rsidRDefault="003450BF" w:rsidP="003450BF">
      <w:pPr>
        <w:widowControl w:val="0"/>
        <w:autoSpaceDE w:val="0"/>
        <w:autoSpaceDN w:val="0"/>
        <w:adjustRightInd w:val="0"/>
        <w:spacing w:after="0"/>
        <w:rPr>
          <w:noProof/>
          <w:sz w:val="20"/>
          <w:lang w:val="en-US"/>
          <w:rPrChange w:id="1075" w:author="Calil Amaral" w:date="2019-11-01T02:24:00Z">
            <w:rPr>
              <w:noProof/>
              <w:sz w:val="20"/>
            </w:rPr>
          </w:rPrChange>
        </w:rPr>
      </w:pPr>
      <w:r w:rsidRPr="00834510">
        <w:rPr>
          <w:noProof/>
          <w:sz w:val="20"/>
          <w:lang w:val="en-US"/>
          <w:rPrChange w:id="1076" w:author="Calil Amaral" w:date="2019-11-01T02:24:00Z">
            <w:rPr>
              <w:noProof/>
              <w:sz w:val="20"/>
            </w:rPr>
          </w:rPrChange>
        </w:rPr>
        <w:t xml:space="preserve">HITZ, C. B.; EWING, J.; HECHT, J. </w:t>
      </w:r>
      <w:r w:rsidRPr="00834510">
        <w:rPr>
          <w:b/>
          <w:bCs/>
          <w:noProof/>
          <w:sz w:val="20"/>
          <w:lang w:val="en-US"/>
          <w:rPrChange w:id="1077" w:author="Calil Amaral" w:date="2019-11-01T02:24:00Z">
            <w:rPr>
              <w:b/>
              <w:bCs/>
              <w:noProof/>
              <w:sz w:val="20"/>
            </w:rPr>
          </w:rPrChange>
        </w:rPr>
        <w:t>Introduction to Laser Technology</w:t>
      </w:r>
      <w:r w:rsidRPr="00834510">
        <w:rPr>
          <w:noProof/>
          <w:sz w:val="20"/>
          <w:lang w:val="en-US"/>
          <w:rPrChange w:id="1078" w:author="Calil Amaral" w:date="2019-11-01T02:24:00Z">
            <w:rPr>
              <w:noProof/>
              <w:sz w:val="20"/>
            </w:rPr>
          </w:rPrChange>
        </w:rPr>
        <w:t xml:space="preserve">. 4th. ed. New Jersey, NY: IEEE Press, 2012. </w:t>
      </w:r>
    </w:p>
    <w:p w14:paraId="319E814B" w14:textId="77777777" w:rsidR="003450BF" w:rsidRPr="00834510" w:rsidRDefault="003450BF" w:rsidP="003450BF">
      <w:pPr>
        <w:widowControl w:val="0"/>
        <w:autoSpaceDE w:val="0"/>
        <w:autoSpaceDN w:val="0"/>
        <w:adjustRightInd w:val="0"/>
        <w:spacing w:after="0"/>
        <w:rPr>
          <w:noProof/>
          <w:sz w:val="20"/>
          <w:lang w:val="en-US"/>
          <w:rPrChange w:id="1079" w:author="Calil Amaral" w:date="2019-11-01T02:24:00Z">
            <w:rPr>
              <w:noProof/>
              <w:sz w:val="20"/>
            </w:rPr>
          </w:rPrChange>
        </w:rPr>
      </w:pPr>
      <w:r w:rsidRPr="00834510">
        <w:rPr>
          <w:noProof/>
          <w:sz w:val="20"/>
          <w:lang w:val="en-US"/>
          <w:rPrChange w:id="1080" w:author="Calil Amaral" w:date="2019-11-01T02:24:00Z">
            <w:rPr>
              <w:noProof/>
              <w:sz w:val="20"/>
            </w:rPr>
          </w:rPrChange>
        </w:rPr>
        <w:t xml:space="preserve">ISO; ASTM. ISO/ASTM 52900:2015(E) - Standard Terminology for Additive Manufacturing – General Principles – Terminology. v. i, p. 1–9, 2019. </w:t>
      </w:r>
    </w:p>
    <w:p w14:paraId="28D2DDE8" w14:textId="77777777" w:rsidR="003450BF" w:rsidRPr="00834510" w:rsidRDefault="003450BF" w:rsidP="003450BF">
      <w:pPr>
        <w:widowControl w:val="0"/>
        <w:autoSpaceDE w:val="0"/>
        <w:autoSpaceDN w:val="0"/>
        <w:adjustRightInd w:val="0"/>
        <w:spacing w:after="0"/>
        <w:rPr>
          <w:noProof/>
          <w:sz w:val="20"/>
          <w:lang w:val="en-US"/>
          <w:rPrChange w:id="1081" w:author="Calil Amaral" w:date="2019-11-01T02:24:00Z">
            <w:rPr>
              <w:noProof/>
              <w:sz w:val="20"/>
            </w:rPr>
          </w:rPrChange>
        </w:rPr>
      </w:pPr>
      <w:r w:rsidRPr="00834510">
        <w:rPr>
          <w:noProof/>
          <w:sz w:val="20"/>
          <w:lang w:val="en-US"/>
          <w:rPrChange w:id="1082" w:author="Calil Amaral" w:date="2019-11-01T02:24:00Z">
            <w:rPr>
              <w:noProof/>
              <w:sz w:val="20"/>
            </w:rPr>
          </w:rPrChange>
        </w:rPr>
        <w:t xml:space="preserve">KAWAHITO, Y. et al. Elucidation of the effect of welding speed on melt flows in high-brightness and high-power laser welding of stainless steel on basis of three-dimensional X-ray transmission in situ observation. </w:t>
      </w:r>
      <w:r w:rsidRPr="00834510">
        <w:rPr>
          <w:b/>
          <w:bCs/>
          <w:noProof/>
          <w:sz w:val="20"/>
          <w:lang w:val="en-US"/>
          <w:rPrChange w:id="1083" w:author="Calil Amaral" w:date="2019-11-01T02:24:00Z">
            <w:rPr>
              <w:b/>
              <w:bCs/>
              <w:noProof/>
              <w:sz w:val="20"/>
            </w:rPr>
          </w:rPrChange>
        </w:rPr>
        <w:t>Welding International</w:t>
      </w:r>
      <w:r w:rsidRPr="00834510">
        <w:rPr>
          <w:noProof/>
          <w:sz w:val="20"/>
          <w:lang w:val="en-US"/>
          <w:rPrChange w:id="1084" w:author="Calil Amaral" w:date="2019-11-01T02:24:00Z">
            <w:rPr>
              <w:noProof/>
              <w:sz w:val="20"/>
            </w:rPr>
          </w:rPrChange>
        </w:rPr>
        <w:t xml:space="preserve">, v. 31, n. 3, p. 206–213, 2016. </w:t>
      </w:r>
    </w:p>
    <w:p w14:paraId="3C97E7F2" w14:textId="77777777" w:rsidR="003450BF" w:rsidRPr="00834510" w:rsidRDefault="003450BF" w:rsidP="003450BF">
      <w:pPr>
        <w:widowControl w:val="0"/>
        <w:autoSpaceDE w:val="0"/>
        <w:autoSpaceDN w:val="0"/>
        <w:adjustRightInd w:val="0"/>
        <w:spacing w:after="0"/>
        <w:rPr>
          <w:noProof/>
          <w:sz w:val="20"/>
          <w:lang w:val="en-US"/>
          <w:rPrChange w:id="1085" w:author="Calil Amaral" w:date="2019-11-01T02:24:00Z">
            <w:rPr>
              <w:noProof/>
              <w:sz w:val="20"/>
            </w:rPr>
          </w:rPrChange>
        </w:rPr>
      </w:pPr>
      <w:r w:rsidRPr="00834510">
        <w:rPr>
          <w:noProof/>
          <w:sz w:val="20"/>
          <w:lang w:val="en-US"/>
          <w:rPrChange w:id="1086" w:author="Calil Amaral" w:date="2019-11-01T02:24:00Z">
            <w:rPr>
              <w:noProof/>
              <w:sz w:val="20"/>
            </w:rPr>
          </w:rPrChange>
        </w:rPr>
        <w:t xml:space="preserve">KEIST, J. S.; PALMER, T. A. Role of geometry on properties of additively manufactured Ti-6Al-4V structures fabricated using laser based directed energy deposition. </w:t>
      </w:r>
      <w:r w:rsidRPr="00834510">
        <w:rPr>
          <w:b/>
          <w:bCs/>
          <w:noProof/>
          <w:sz w:val="20"/>
          <w:lang w:val="en-US"/>
          <w:rPrChange w:id="1087" w:author="Calil Amaral" w:date="2019-11-01T02:24:00Z">
            <w:rPr>
              <w:b/>
              <w:bCs/>
              <w:noProof/>
              <w:sz w:val="20"/>
            </w:rPr>
          </w:rPrChange>
        </w:rPr>
        <w:t>Materials and Design</w:t>
      </w:r>
      <w:r w:rsidRPr="00834510">
        <w:rPr>
          <w:noProof/>
          <w:sz w:val="20"/>
          <w:lang w:val="en-US"/>
          <w:rPrChange w:id="1088" w:author="Calil Amaral" w:date="2019-11-01T02:24:00Z">
            <w:rPr>
              <w:noProof/>
              <w:sz w:val="20"/>
            </w:rPr>
          </w:rPrChange>
        </w:rPr>
        <w:t xml:space="preserve">, v. 106, p. 482–494, 2016. </w:t>
      </w:r>
    </w:p>
    <w:p w14:paraId="2AAA0083" w14:textId="77777777" w:rsidR="003450BF" w:rsidRPr="00834510" w:rsidRDefault="003450BF" w:rsidP="003450BF">
      <w:pPr>
        <w:widowControl w:val="0"/>
        <w:autoSpaceDE w:val="0"/>
        <w:autoSpaceDN w:val="0"/>
        <w:adjustRightInd w:val="0"/>
        <w:spacing w:after="0"/>
        <w:rPr>
          <w:noProof/>
          <w:sz w:val="20"/>
          <w:lang w:val="en-US"/>
          <w:rPrChange w:id="1089" w:author="Calil Amaral" w:date="2019-11-01T02:24:00Z">
            <w:rPr>
              <w:noProof/>
              <w:sz w:val="20"/>
            </w:rPr>
          </w:rPrChange>
        </w:rPr>
      </w:pPr>
      <w:r w:rsidRPr="00834510">
        <w:rPr>
          <w:noProof/>
          <w:sz w:val="20"/>
          <w:lang w:val="en-US"/>
          <w:rPrChange w:id="1090" w:author="Calil Amaral" w:date="2019-11-01T02:24:00Z">
            <w:rPr>
              <w:noProof/>
              <w:sz w:val="20"/>
            </w:rPr>
          </w:rPrChange>
        </w:rPr>
        <w:t xml:space="preserve">KOIKE, R. et al. Study on correlation internal void and strength in direct energy deposition. p. 1033–1034, 2017. </w:t>
      </w:r>
    </w:p>
    <w:p w14:paraId="56E27403" w14:textId="77777777" w:rsidR="003450BF" w:rsidRPr="00834510" w:rsidRDefault="003450BF" w:rsidP="003450BF">
      <w:pPr>
        <w:widowControl w:val="0"/>
        <w:autoSpaceDE w:val="0"/>
        <w:autoSpaceDN w:val="0"/>
        <w:adjustRightInd w:val="0"/>
        <w:spacing w:after="0"/>
        <w:rPr>
          <w:noProof/>
          <w:sz w:val="20"/>
          <w:lang w:val="en-US"/>
          <w:rPrChange w:id="1091" w:author="Calil Amaral" w:date="2019-11-01T02:24:00Z">
            <w:rPr>
              <w:noProof/>
              <w:sz w:val="20"/>
            </w:rPr>
          </w:rPrChange>
        </w:rPr>
      </w:pPr>
      <w:r w:rsidRPr="00834510">
        <w:rPr>
          <w:noProof/>
          <w:sz w:val="20"/>
          <w:lang w:val="en-US"/>
          <w:rPrChange w:id="1092" w:author="Calil Amaral" w:date="2019-11-01T02:24:00Z">
            <w:rPr>
              <w:noProof/>
              <w:sz w:val="20"/>
            </w:rPr>
          </w:rPrChange>
        </w:rPr>
        <w:t xml:space="preserve">KOK, Y. et al. Anisotropy and heterogeneity of microstructure and mechanical properties in metal additive manufacturing: A critical review. </w:t>
      </w:r>
      <w:r w:rsidRPr="00834510">
        <w:rPr>
          <w:b/>
          <w:bCs/>
          <w:noProof/>
          <w:sz w:val="20"/>
          <w:lang w:val="en-US"/>
          <w:rPrChange w:id="1093" w:author="Calil Amaral" w:date="2019-11-01T02:24:00Z">
            <w:rPr>
              <w:b/>
              <w:bCs/>
              <w:noProof/>
              <w:sz w:val="20"/>
            </w:rPr>
          </w:rPrChange>
        </w:rPr>
        <w:t>Materials &amp; Design</w:t>
      </w:r>
      <w:r w:rsidRPr="00834510">
        <w:rPr>
          <w:noProof/>
          <w:sz w:val="20"/>
          <w:lang w:val="en-US"/>
          <w:rPrChange w:id="1094" w:author="Calil Amaral" w:date="2019-11-01T02:24:00Z">
            <w:rPr>
              <w:noProof/>
              <w:sz w:val="20"/>
            </w:rPr>
          </w:rPrChange>
        </w:rPr>
        <w:t xml:space="preserve">, 2017. </w:t>
      </w:r>
    </w:p>
    <w:p w14:paraId="48896970" w14:textId="77777777" w:rsidR="003450BF" w:rsidRPr="00834510" w:rsidRDefault="003450BF" w:rsidP="003450BF">
      <w:pPr>
        <w:widowControl w:val="0"/>
        <w:autoSpaceDE w:val="0"/>
        <w:autoSpaceDN w:val="0"/>
        <w:adjustRightInd w:val="0"/>
        <w:spacing w:after="0"/>
        <w:rPr>
          <w:noProof/>
          <w:sz w:val="20"/>
          <w:lang w:val="en-US"/>
          <w:rPrChange w:id="1095" w:author="Calil Amaral" w:date="2019-11-01T02:24:00Z">
            <w:rPr>
              <w:noProof/>
              <w:sz w:val="20"/>
            </w:rPr>
          </w:rPrChange>
        </w:rPr>
      </w:pPr>
      <w:r w:rsidRPr="00834510">
        <w:rPr>
          <w:noProof/>
          <w:sz w:val="20"/>
          <w:lang w:val="en-US"/>
          <w:rPrChange w:id="1096" w:author="Calil Amaral" w:date="2019-11-01T02:24:00Z">
            <w:rPr>
              <w:noProof/>
              <w:sz w:val="20"/>
            </w:rPr>
          </w:rPrChange>
        </w:rPr>
        <w:t xml:space="preserve">LEWANDOWSKI, J. J.; SEIFI, M. Metal Additive Manufacturing: A Review of Mechanical Properties. v. 46, n. 1, p. 151–186, 2016. </w:t>
      </w:r>
    </w:p>
    <w:p w14:paraId="5A9EB910" w14:textId="77777777" w:rsidR="003450BF" w:rsidRPr="00834510" w:rsidRDefault="003450BF" w:rsidP="003450BF">
      <w:pPr>
        <w:widowControl w:val="0"/>
        <w:autoSpaceDE w:val="0"/>
        <w:autoSpaceDN w:val="0"/>
        <w:adjustRightInd w:val="0"/>
        <w:spacing w:after="0"/>
        <w:rPr>
          <w:noProof/>
          <w:sz w:val="20"/>
          <w:lang w:val="en-US"/>
          <w:rPrChange w:id="1097" w:author="Calil Amaral" w:date="2019-11-01T02:24:00Z">
            <w:rPr>
              <w:noProof/>
              <w:sz w:val="20"/>
            </w:rPr>
          </w:rPrChange>
        </w:rPr>
      </w:pPr>
      <w:r w:rsidRPr="00834510">
        <w:rPr>
          <w:noProof/>
          <w:sz w:val="20"/>
          <w:lang w:val="en-US"/>
          <w:rPrChange w:id="1098" w:author="Calil Amaral" w:date="2019-11-01T02:24:00Z">
            <w:rPr>
              <w:noProof/>
              <w:sz w:val="20"/>
            </w:rPr>
          </w:rPrChange>
        </w:rPr>
        <w:lastRenderedPageBreak/>
        <w:t xml:space="preserve">LIU, R. et al. Aerospace applications of laser additive manufacturing. In: </w:t>
      </w:r>
      <w:r w:rsidRPr="00834510">
        <w:rPr>
          <w:b/>
          <w:bCs/>
          <w:noProof/>
          <w:sz w:val="20"/>
          <w:lang w:val="en-US"/>
          <w:rPrChange w:id="1099" w:author="Calil Amaral" w:date="2019-11-01T02:24:00Z">
            <w:rPr>
              <w:b/>
              <w:bCs/>
              <w:noProof/>
              <w:sz w:val="20"/>
            </w:rPr>
          </w:rPrChange>
        </w:rPr>
        <w:t>Laser Additive Manufacturing: Materials, Design, Technologies, and Applications</w:t>
      </w:r>
      <w:r w:rsidRPr="00834510">
        <w:rPr>
          <w:noProof/>
          <w:sz w:val="20"/>
          <w:lang w:val="en-US"/>
          <w:rPrChange w:id="1100" w:author="Calil Amaral" w:date="2019-11-01T02:24:00Z">
            <w:rPr>
              <w:noProof/>
              <w:sz w:val="20"/>
            </w:rPr>
          </w:rPrChange>
        </w:rPr>
        <w:t xml:space="preserve">. [s.l.] Woodhead Publishing, 2017. p. 351–371. </w:t>
      </w:r>
    </w:p>
    <w:p w14:paraId="162E90AD" w14:textId="77777777" w:rsidR="003450BF" w:rsidRPr="00834510" w:rsidRDefault="003450BF" w:rsidP="003450BF">
      <w:pPr>
        <w:widowControl w:val="0"/>
        <w:autoSpaceDE w:val="0"/>
        <w:autoSpaceDN w:val="0"/>
        <w:adjustRightInd w:val="0"/>
        <w:spacing w:after="0"/>
        <w:rPr>
          <w:noProof/>
          <w:sz w:val="20"/>
          <w:lang w:val="en-US"/>
          <w:rPrChange w:id="1101" w:author="Calil Amaral" w:date="2019-11-01T02:24:00Z">
            <w:rPr>
              <w:noProof/>
              <w:sz w:val="20"/>
            </w:rPr>
          </w:rPrChange>
        </w:rPr>
      </w:pPr>
      <w:r w:rsidRPr="00834510">
        <w:rPr>
          <w:noProof/>
          <w:sz w:val="20"/>
          <w:lang w:val="en-US"/>
          <w:rPrChange w:id="1102" w:author="Calil Amaral" w:date="2019-11-01T02:24:00Z">
            <w:rPr>
              <w:noProof/>
              <w:sz w:val="20"/>
            </w:rPr>
          </w:rPrChange>
        </w:rPr>
        <w:t xml:space="preserve">MANUFACTURING GUIDE. </w:t>
      </w:r>
      <w:r w:rsidRPr="00834510">
        <w:rPr>
          <w:b/>
          <w:bCs/>
          <w:noProof/>
          <w:sz w:val="20"/>
          <w:lang w:val="en-US"/>
          <w:rPrChange w:id="1103" w:author="Calil Amaral" w:date="2019-11-01T02:24:00Z">
            <w:rPr>
              <w:b/>
              <w:bCs/>
              <w:noProof/>
              <w:sz w:val="20"/>
            </w:rPr>
          </w:rPrChange>
        </w:rPr>
        <w:t>Laser Cladding 3D, LC3D | Find suppliers, processes &amp;amp; material</w:t>
      </w:r>
      <w:r w:rsidRPr="00834510">
        <w:rPr>
          <w:noProof/>
          <w:sz w:val="20"/>
          <w:lang w:val="en-US"/>
          <w:rPrChange w:id="1104" w:author="Calil Amaral" w:date="2019-11-01T02:24:00Z">
            <w:rPr>
              <w:noProof/>
              <w:sz w:val="20"/>
            </w:rPr>
          </w:rPrChange>
        </w:rPr>
        <w:t xml:space="preserve">. </w:t>
      </w:r>
      <w:r w:rsidRPr="003450BF">
        <w:rPr>
          <w:noProof/>
          <w:sz w:val="20"/>
        </w:rPr>
        <w:t xml:space="preserve">Disponível em: &lt;https://www.manufacturingguide.com/en/laser-engineered-net-shaping-lens-0&gt;. </w:t>
      </w:r>
      <w:r w:rsidRPr="00834510">
        <w:rPr>
          <w:noProof/>
          <w:sz w:val="20"/>
          <w:lang w:val="en-US"/>
          <w:rPrChange w:id="1105" w:author="Calil Amaral" w:date="2019-11-01T02:24:00Z">
            <w:rPr>
              <w:noProof/>
              <w:sz w:val="20"/>
            </w:rPr>
          </w:rPrChange>
        </w:rPr>
        <w:t xml:space="preserve">Acesso em: 4 jul. 2019. </w:t>
      </w:r>
    </w:p>
    <w:p w14:paraId="13710BFA" w14:textId="77777777" w:rsidR="003450BF" w:rsidRPr="00834510" w:rsidRDefault="003450BF" w:rsidP="003450BF">
      <w:pPr>
        <w:widowControl w:val="0"/>
        <w:autoSpaceDE w:val="0"/>
        <w:autoSpaceDN w:val="0"/>
        <w:adjustRightInd w:val="0"/>
        <w:spacing w:after="0"/>
        <w:rPr>
          <w:noProof/>
          <w:sz w:val="20"/>
          <w:lang w:val="en-US"/>
          <w:rPrChange w:id="1106" w:author="Calil Amaral" w:date="2019-11-01T02:24:00Z">
            <w:rPr>
              <w:noProof/>
              <w:sz w:val="20"/>
            </w:rPr>
          </w:rPrChange>
        </w:rPr>
      </w:pPr>
      <w:r w:rsidRPr="00834510">
        <w:rPr>
          <w:noProof/>
          <w:sz w:val="20"/>
          <w:lang w:val="en-US"/>
          <w:rPrChange w:id="1107" w:author="Calil Amaral" w:date="2019-11-01T02:24:00Z">
            <w:rPr>
              <w:noProof/>
              <w:sz w:val="20"/>
            </w:rPr>
          </w:rPrChange>
        </w:rPr>
        <w:t xml:space="preserve">MANVATKAR, V. D. et al. Estimation of melt pool dimensions, thermal cycle, and hardness distribution in the laser-engineered net shaping process of austenitic stainless steel. </w:t>
      </w:r>
      <w:r w:rsidRPr="00834510">
        <w:rPr>
          <w:b/>
          <w:bCs/>
          <w:noProof/>
          <w:sz w:val="20"/>
          <w:lang w:val="en-US"/>
          <w:rPrChange w:id="1108" w:author="Calil Amaral" w:date="2019-11-01T02:24:00Z">
            <w:rPr>
              <w:b/>
              <w:bCs/>
              <w:noProof/>
              <w:sz w:val="20"/>
            </w:rPr>
          </w:rPrChange>
        </w:rPr>
        <w:t>Metallurgical and Materials Transactions A: Physical Metallurgy and Materials Science</w:t>
      </w:r>
      <w:r w:rsidRPr="00834510">
        <w:rPr>
          <w:noProof/>
          <w:sz w:val="20"/>
          <w:lang w:val="en-US"/>
          <w:rPrChange w:id="1109" w:author="Calil Amaral" w:date="2019-11-01T02:24:00Z">
            <w:rPr>
              <w:noProof/>
              <w:sz w:val="20"/>
            </w:rPr>
          </w:rPrChange>
        </w:rPr>
        <w:t xml:space="preserve">, v. 42, n. 13, p. 4080–4087, 2011. </w:t>
      </w:r>
    </w:p>
    <w:p w14:paraId="72E5221A" w14:textId="77777777" w:rsidR="003450BF" w:rsidRPr="00834510" w:rsidRDefault="003450BF" w:rsidP="003450BF">
      <w:pPr>
        <w:widowControl w:val="0"/>
        <w:autoSpaceDE w:val="0"/>
        <w:autoSpaceDN w:val="0"/>
        <w:adjustRightInd w:val="0"/>
        <w:spacing w:after="0"/>
        <w:rPr>
          <w:noProof/>
          <w:sz w:val="20"/>
          <w:lang w:val="en-US"/>
          <w:rPrChange w:id="1110" w:author="Calil Amaral" w:date="2019-11-01T02:24:00Z">
            <w:rPr>
              <w:noProof/>
              <w:sz w:val="20"/>
            </w:rPr>
          </w:rPrChange>
        </w:rPr>
      </w:pPr>
      <w:r w:rsidRPr="00834510">
        <w:rPr>
          <w:noProof/>
          <w:sz w:val="20"/>
          <w:lang w:val="en-US"/>
          <w:rPrChange w:id="1111" w:author="Calil Amaral" w:date="2019-11-01T02:24:00Z">
            <w:rPr>
              <w:noProof/>
              <w:sz w:val="20"/>
            </w:rPr>
          </w:rPrChange>
        </w:rPr>
        <w:t xml:space="preserve">MANVATKAR, V.; DE, A.; DEBROY, T. Heat transfer and material flow during laser assisted multi-layer additive manufacturing. </w:t>
      </w:r>
      <w:r w:rsidRPr="00834510">
        <w:rPr>
          <w:b/>
          <w:bCs/>
          <w:noProof/>
          <w:sz w:val="20"/>
          <w:lang w:val="en-US"/>
          <w:rPrChange w:id="1112" w:author="Calil Amaral" w:date="2019-11-01T02:24:00Z">
            <w:rPr>
              <w:b/>
              <w:bCs/>
              <w:noProof/>
              <w:sz w:val="20"/>
            </w:rPr>
          </w:rPrChange>
        </w:rPr>
        <w:t>Journal of Applied Physics</w:t>
      </w:r>
      <w:r w:rsidRPr="00834510">
        <w:rPr>
          <w:noProof/>
          <w:sz w:val="20"/>
          <w:lang w:val="en-US"/>
          <w:rPrChange w:id="1113" w:author="Calil Amaral" w:date="2019-11-01T02:24:00Z">
            <w:rPr>
              <w:noProof/>
              <w:sz w:val="20"/>
            </w:rPr>
          </w:rPrChange>
        </w:rPr>
        <w:t xml:space="preserve">, v. 116, n. 12, 2014. </w:t>
      </w:r>
    </w:p>
    <w:p w14:paraId="5B5A26B2" w14:textId="77777777" w:rsidR="003450BF" w:rsidRPr="00834510" w:rsidRDefault="003450BF" w:rsidP="003450BF">
      <w:pPr>
        <w:widowControl w:val="0"/>
        <w:autoSpaceDE w:val="0"/>
        <w:autoSpaceDN w:val="0"/>
        <w:adjustRightInd w:val="0"/>
        <w:spacing w:after="0"/>
        <w:rPr>
          <w:noProof/>
          <w:sz w:val="20"/>
          <w:lang w:val="en-US"/>
          <w:rPrChange w:id="1114" w:author="Calil Amaral" w:date="2019-11-01T02:24:00Z">
            <w:rPr>
              <w:noProof/>
              <w:sz w:val="20"/>
            </w:rPr>
          </w:rPrChange>
        </w:rPr>
      </w:pPr>
      <w:r w:rsidRPr="00834510">
        <w:rPr>
          <w:noProof/>
          <w:sz w:val="20"/>
          <w:lang w:val="en-US"/>
          <w:rPrChange w:id="1115" w:author="Calil Amaral" w:date="2019-11-01T02:24:00Z">
            <w:rPr>
              <w:noProof/>
              <w:sz w:val="20"/>
            </w:rPr>
          </w:rPrChange>
        </w:rPr>
        <w:t xml:space="preserve">POPRAWE, R. </w:t>
      </w:r>
      <w:r w:rsidRPr="00834510">
        <w:rPr>
          <w:b/>
          <w:bCs/>
          <w:noProof/>
          <w:sz w:val="20"/>
          <w:lang w:val="en-US"/>
          <w:rPrChange w:id="1116" w:author="Calil Amaral" w:date="2019-11-01T02:24:00Z">
            <w:rPr>
              <w:b/>
              <w:bCs/>
              <w:noProof/>
              <w:sz w:val="20"/>
            </w:rPr>
          </w:rPrChange>
        </w:rPr>
        <w:t>Tailored Light 2 Laser Application Technology</w:t>
      </w:r>
      <w:r w:rsidRPr="00834510">
        <w:rPr>
          <w:noProof/>
          <w:sz w:val="20"/>
          <w:lang w:val="en-US"/>
          <w:rPrChange w:id="1117" w:author="Calil Amaral" w:date="2019-11-01T02:24:00Z">
            <w:rPr>
              <w:noProof/>
              <w:sz w:val="20"/>
            </w:rPr>
          </w:rPrChange>
        </w:rPr>
        <w:t xml:space="preserve">. Aachen, Germany: Springer, 2016. </w:t>
      </w:r>
    </w:p>
    <w:p w14:paraId="2C8B6032" w14:textId="77777777" w:rsidR="003450BF" w:rsidRPr="00834510" w:rsidRDefault="003450BF" w:rsidP="003450BF">
      <w:pPr>
        <w:widowControl w:val="0"/>
        <w:autoSpaceDE w:val="0"/>
        <w:autoSpaceDN w:val="0"/>
        <w:adjustRightInd w:val="0"/>
        <w:spacing w:after="0"/>
        <w:rPr>
          <w:noProof/>
          <w:sz w:val="20"/>
          <w:lang w:val="en-US"/>
          <w:rPrChange w:id="1118" w:author="Calil Amaral" w:date="2019-11-01T02:24:00Z">
            <w:rPr>
              <w:noProof/>
              <w:sz w:val="20"/>
            </w:rPr>
          </w:rPrChange>
        </w:rPr>
      </w:pPr>
      <w:r w:rsidRPr="00834510">
        <w:rPr>
          <w:noProof/>
          <w:sz w:val="20"/>
          <w:lang w:val="en-US"/>
          <w:rPrChange w:id="1119" w:author="Calil Amaral" w:date="2019-11-01T02:24:00Z">
            <w:rPr>
              <w:noProof/>
              <w:sz w:val="20"/>
            </w:rPr>
          </w:rPrChange>
        </w:rPr>
        <w:t xml:space="preserve">POPRAWE, R.; BOUCKE, K.; HOFFMAN, D. </w:t>
      </w:r>
      <w:r w:rsidRPr="00834510">
        <w:rPr>
          <w:b/>
          <w:bCs/>
          <w:noProof/>
          <w:sz w:val="20"/>
          <w:lang w:val="en-US"/>
          <w:rPrChange w:id="1120" w:author="Calil Amaral" w:date="2019-11-01T02:24:00Z">
            <w:rPr>
              <w:b/>
              <w:bCs/>
              <w:noProof/>
              <w:sz w:val="20"/>
            </w:rPr>
          </w:rPrChange>
        </w:rPr>
        <w:t>Tailored Light 1 - High Power Lasers for Production</w:t>
      </w:r>
      <w:r w:rsidRPr="00834510">
        <w:rPr>
          <w:noProof/>
          <w:sz w:val="20"/>
          <w:lang w:val="en-US"/>
          <w:rPrChange w:id="1121" w:author="Calil Amaral" w:date="2019-11-01T02:24:00Z">
            <w:rPr>
              <w:noProof/>
              <w:sz w:val="20"/>
            </w:rPr>
          </w:rPrChange>
        </w:rPr>
        <w:t xml:space="preserve">. Aachen, Germany: Springer, 2018. </w:t>
      </w:r>
    </w:p>
    <w:p w14:paraId="79F6165B" w14:textId="77777777" w:rsidR="003450BF" w:rsidRPr="00834510" w:rsidRDefault="003450BF" w:rsidP="003450BF">
      <w:pPr>
        <w:widowControl w:val="0"/>
        <w:autoSpaceDE w:val="0"/>
        <w:autoSpaceDN w:val="0"/>
        <w:adjustRightInd w:val="0"/>
        <w:spacing w:after="0"/>
        <w:rPr>
          <w:noProof/>
          <w:sz w:val="20"/>
          <w:lang w:val="en-US"/>
          <w:rPrChange w:id="1122" w:author="Calil Amaral" w:date="2019-11-01T02:24:00Z">
            <w:rPr>
              <w:noProof/>
              <w:sz w:val="20"/>
            </w:rPr>
          </w:rPrChange>
        </w:rPr>
      </w:pPr>
      <w:r w:rsidRPr="00834510">
        <w:rPr>
          <w:noProof/>
          <w:sz w:val="20"/>
          <w:lang w:val="en-US"/>
          <w:rPrChange w:id="1123" w:author="Calil Amaral" w:date="2019-11-01T02:24:00Z">
            <w:rPr>
              <w:noProof/>
              <w:sz w:val="20"/>
            </w:rPr>
          </w:rPrChange>
        </w:rPr>
        <w:t xml:space="preserve">RAZAVI, S. M. J. et al. Porosity effect on tensile behavior of Ti-6Al-4V specimens produced by laser engineered net shaping technology. </w:t>
      </w:r>
      <w:r w:rsidRPr="00834510">
        <w:rPr>
          <w:b/>
          <w:bCs/>
          <w:noProof/>
          <w:sz w:val="20"/>
          <w:lang w:val="en-US"/>
          <w:rPrChange w:id="1124" w:author="Calil Amaral" w:date="2019-11-01T02:24:00Z">
            <w:rPr>
              <w:b/>
              <w:bCs/>
              <w:noProof/>
              <w:sz w:val="20"/>
            </w:rPr>
          </w:rPrChange>
        </w:rPr>
        <w:t>Proceedings of the Institution of Mechanical Engineers, Part C: Journal of Mechanical Engineering Science</w:t>
      </w:r>
      <w:r w:rsidRPr="00834510">
        <w:rPr>
          <w:noProof/>
          <w:sz w:val="20"/>
          <w:lang w:val="en-US"/>
          <w:rPrChange w:id="1125" w:author="Calil Amaral" w:date="2019-11-01T02:24:00Z">
            <w:rPr>
              <w:noProof/>
              <w:sz w:val="20"/>
            </w:rPr>
          </w:rPrChange>
        </w:rPr>
        <w:t xml:space="preserve">, v. 0, n. 1, p. 1–8, 2018a. </w:t>
      </w:r>
    </w:p>
    <w:p w14:paraId="70C4AA1A" w14:textId="77777777" w:rsidR="003450BF" w:rsidRPr="00834510" w:rsidRDefault="003450BF" w:rsidP="003450BF">
      <w:pPr>
        <w:widowControl w:val="0"/>
        <w:autoSpaceDE w:val="0"/>
        <w:autoSpaceDN w:val="0"/>
        <w:adjustRightInd w:val="0"/>
        <w:spacing w:after="0"/>
        <w:rPr>
          <w:noProof/>
          <w:sz w:val="20"/>
          <w:lang w:val="en-US"/>
          <w:rPrChange w:id="1126" w:author="Calil Amaral" w:date="2019-11-01T02:24:00Z">
            <w:rPr>
              <w:noProof/>
              <w:sz w:val="20"/>
            </w:rPr>
          </w:rPrChange>
        </w:rPr>
      </w:pPr>
      <w:r w:rsidRPr="00834510">
        <w:rPr>
          <w:noProof/>
          <w:sz w:val="20"/>
          <w:lang w:val="en-US"/>
          <w:rPrChange w:id="1127" w:author="Calil Amaral" w:date="2019-11-01T02:24:00Z">
            <w:rPr>
              <w:noProof/>
              <w:sz w:val="20"/>
            </w:rPr>
          </w:rPrChange>
        </w:rPr>
        <w:t xml:space="preserve">RAZAVI, S. M. J. et al. Fatigue behavior of porous Ti-6Al-4V made by laser-engineered net shaping. </w:t>
      </w:r>
      <w:r w:rsidRPr="00834510">
        <w:rPr>
          <w:b/>
          <w:bCs/>
          <w:noProof/>
          <w:sz w:val="20"/>
          <w:lang w:val="en-US"/>
          <w:rPrChange w:id="1128" w:author="Calil Amaral" w:date="2019-11-01T02:24:00Z">
            <w:rPr>
              <w:b/>
              <w:bCs/>
              <w:noProof/>
              <w:sz w:val="20"/>
            </w:rPr>
          </w:rPrChange>
        </w:rPr>
        <w:t>Materials</w:t>
      </w:r>
      <w:r w:rsidRPr="00834510">
        <w:rPr>
          <w:noProof/>
          <w:sz w:val="20"/>
          <w:lang w:val="en-US"/>
          <w:rPrChange w:id="1129" w:author="Calil Amaral" w:date="2019-11-01T02:24:00Z">
            <w:rPr>
              <w:noProof/>
              <w:sz w:val="20"/>
            </w:rPr>
          </w:rPrChange>
        </w:rPr>
        <w:t xml:space="preserve">, v. 11, n. 2, 2018b. </w:t>
      </w:r>
    </w:p>
    <w:p w14:paraId="43BE89D4" w14:textId="77777777" w:rsidR="003450BF" w:rsidRPr="00834510" w:rsidRDefault="003450BF" w:rsidP="003450BF">
      <w:pPr>
        <w:widowControl w:val="0"/>
        <w:autoSpaceDE w:val="0"/>
        <w:autoSpaceDN w:val="0"/>
        <w:adjustRightInd w:val="0"/>
        <w:spacing w:after="0"/>
        <w:rPr>
          <w:noProof/>
          <w:sz w:val="20"/>
          <w:lang w:val="en-US"/>
          <w:rPrChange w:id="1130" w:author="Calil Amaral" w:date="2019-11-01T02:24:00Z">
            <w:rPr>
              <w:noProof/>
              <w:sz w:val="20"/>
            </w:rPr>
          </w:rPrChange>
        </w:rPr>
      </w:pPr>
      <w:r w:rsidRPr="00834510">
        <w:rPr>
          <w:noProof/>
          <w:sz w:val="20"/>
          <w:lang w:val="en-US"/>
          <w:rPrChange w:id="1131" w:author="Calil Amaral" w:date="2019-11-01T02:24:00Z">
            <w:rPr>
              <w:noProof/>
              <w:sz w:val="20"/>
            </w:rPr>
          </w:rPrChange>
        </w:rPr>
        <w:t xml:space="preserve">SABOORI, A. et al. Application of Directed Energy Deposition-Based Additive Manufacturing in Repair. </w:t>
      </w:r>
      <w:r w:rsidRPr="00834510">
        <w:rPr>
          <w:b/>
          <w:bCs/>
          <w:noProof/>
          <w:sz w:val="20"/>
          <w:lang w:val="en-US"/>
          <w:rPrChange w:id="1132" w:author="Calil Amaral" w:date="2019-11-01T02:24:00Z">
            <w:rPr>
              <w:b/>
              <w:bCs/>
              <w:noProof/>
              <w:sz w:val="20"/>
            </w:rPr>
          </w:rPrChange>
        </w:rPr>
        <w:t>Applied Sciences</w:t>
      </w:r>
      <w:r w:rsidRPr="00834510">
        <w:rPr>
          <w:noProof/>
          <w:sz w:val="20"/>
          <w:lang w:val="en-US"/>
          <w:rPrChange w:id="1133" w:author="Calil Amaral" w:date="2019-11-01T02:24:00Z">
            <w:rPr>
              <w:noProof/>
              <w:sz w:val="20"/>
            </w:rPr>
          </w:rPrChange>
        </w:rPr>
        <w:t xml:space="preserve">, v. 9, n. 16, p. 3316, 2019. </w:t>
      </w:r>
    </w:p>
    <w:p w14:paraId="7FBA5085" w14:textId="77777777" w:rsidR="003450BF" w:rsidRPr="00834510" w:rsidRDefault="003450BF" w:rsidP="003450BF">
      <w:pPr>
        <w:widowControl w:val="0"/>
        <w:autoSpaceDE w:val="0"/>
        <w:autoSpaceDN w:val="0"/>
        <w:adjustRightInd w:val="0"/>
        <w:spacing w:after="0"/>
        <w:rPr>
          <w:noProof/>
          <w:sz w:val="20"/>
          <w:lang w:val="en-US"/>
          <w:rPrChange w:id="1134" w:author="Calil Amaral" w:date="2019-11-01T02:24:00Z">
            <w:rPr>
              <w:noProof/>
              <w:sz w:val="20"/>
            </w:rPr>
          </w:rPrChange>
        </w:rPr>
      </w:pPr>
      <w:r w:rsidRPr="00834510">
        <w:rPr>
          <w:noProof/>
          <w:sz w:val="20"/>
          <w:lang w:val="en-US"/>
          <w:rPrChange w:id="1135" w:author="Calil Amaral" w:date="2019-11-01T02:24:00Z">
            <w:rPr>
              <w:noProof/>
              <w:sz w:val="20"/>
            </w:rPr>
          </w:rPrChange>
        </w:rPr>
        <w:t xml:space="preserve">SCHNEIDER, M. </w:t>
      </w:r>
      <w:r w:rsidRPr="00834510">
        <w:rPr>
          <w:b/>
          <w:bCs/>
          <w:noProof/>
          <w:sz w:val="20"/>
          <w:lang w:val="en-US"/>
          <w:rPrChange w:id="1136" w:author="Calil Amaral" w:date="2019-11-01T02:24:00Z">
            <w:rPr>
              <w:b/>
              <w:bCs/>
              <w:noProof/>
              <w:sz w:val="20"/>
            </w:rPr>
          </w:rPrChange>
        </w:rPr>
        <w:t>Laser clading with powder effect of some machining parameters on clad properties</w:t>
      </w:r>
      <w:r w:rsidRPr="00834510">
        <w:rPr>
          <w:noProof/>
          <w:sz w:val="20"/>
          <w:lang w:val="en-US"/>
          <w:rPrChange w:id="1137" w:author="Calil Amaral" w:date="2019-11-01T02:24:00Z">
            <w:rPr>
              <w:noProof/>
              <w:sz w:val="20"/>
            </w:rPr>
          </w:rPrChange>
        </w:rPr>
        <w:t>. [s.l.] University of Twente, Enschede, The Netherlands, 1998.</w:t>
      </w:r>
    </w:p>
    <w:p w14:paraId="29AFFB99"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138" w:author="Calil Amaral" w:date="2019-11-01T02:24:00Z">
            <w:rPr>
              <w:noProof/>
              <w:sz w:val="20"/>
            </w:rPr>
          </w:rPrChange>
        </w:rPr>
        <w:t xml:space="preserve">SHAH, K. et al. Parametric study of development of Inconel-steel functionally graded materials by laser direct metal deposition. </w:t>
      </w:r>
      <w:r w:rsidRPr="003450BF">
        <w:rPr>
          <w:b/>
          <w:bCs/>
          <w:noProof/>
          <w:sz w:val="20"/>
        </w:rPr>
        <w:t>Materials and Design</w:t>
      </w:r>
      <w:r w:rsidRPr="003450BF">
        <w:rPr>
          <w:noProof/>
          <w:sz w:val="20"/>
        </w:rPr>
        <w:t xml:space="preserve">, v. 54, p. 531–538, 2014. </w:t>
      </w:r>
    </w:p>
    <w:p w14:paraId="5F53EB08" w14:textId="77777777" w:rsidR="003450BF" w:rsidRPr="00834510" w:rsidRDefault="003450BF" w:rsidP="003450BF">
      <w:pPr>
        <w:widowControl w:val="0"/>
        <w:autoSpaceDE w:val="0"/>
        <w:autoSpaceDN w:val="0"/>
        <w:adjustRightInd w:val="0"/>
        <w:spacing w:after="0"/>
        <w:rPr>
          <w:noProof/>
          <w:sz w:val="20"/>
          <w:lang w:val="en-US"/>
          <w:rPrChange w:id="1139" w:author="Calil Amaral" w:date="2019-11-01T02:24:00Z">
            <w:rPr>
              <w:noProof/>
              <w:sz w:val="20"/>
            </w:rPr>
          </w:rPrChange>
        </w:rPr>
      </w:pPr>
      <w:r w:rsidRPr="003450BF">
        <w:rPr>
          <w:noProof/>
          <w:sz w:val="20"/>
        </w:rPr>
        <w:t xml:space="preserve">VOLPATO, N. et al. </w:t>
      </w:r>
      <w:r w:rsidRPr="003450BF">
        <w:rPr>
          <w:b/>
          <w:bCs/>
          <w:noProof/>
          <w:sz w:val="20"/>
        </w:rPr>
        <w:t>Manufatura Aditiva - Tecnologias e aplicações da impressão 3D</w:t>
      </w:r>
      <w:r w:rsidRPr="003450BF">
        <w:rPr>
          <w:noProof/>
          <w:sz w:val="20"/>
        </w:rPr>
        <w:t xml:space="preserve">. </w:t>
      </w:r>
      <w:r w:rsidRPr="00834510">
        <w:rPr>
          <w:noProof/>
          <w:sz w:val="20"/>
          <w:lang w:val="en-US"/>
          <w:rPrChange w:id="1140" w:author="Calil Amaral" w:date="2019-11-01T02:24:00Z">
            <w:rPr>
              <w:noProof/>
              <w:sz w:val="20"/>
            </w:rPr>
          </w:rPrChange>
        </w:rPr>
        <w:t xml:space="preserve">São Paulo, SP: Blucher, 2017. </w:t>
      </w:r>
    </w:p>
    <w:p w14:paraId="316C7291" w14:textId="77777777" w:rsidR="003450BF" w:rsidRPr="00834510" w:rsidRDefault="003450BF" w:rsidP="003450BF">
      <w:pPr>
        <w:widowControl w:val="0"/>
        <w:autoSpaceDE w:val="0"/>
        <w:autoSpaceDN w:val="0"/>
        <w:adjustRightInd w:val="0"/>
        <w:spacing w:after="0"/>
        <w:rPr>
          <w:noProof/>
          <w:sz w:val="20"/>
          <w:lang w:val="en-US"/>
          <w:rPrChange w:id="1141" w:author="Calil Amaral" w:date="2019-11-01T02:24:00Z">
            <w:rPr>
              <w:noProof/>
              <w:sz w:val="20"/>
            </w:rPr>
          </w:rPrChange>
        </w:rPr>
      </w:pPr>
      <w:r w:rsidRPr="00834510">
        <w:rPr>
          <w:noProof/>
          <w:sz w:val="20"/>
          <w:lang w:val="en-US"/>
          <w:rPrChange w:id="1142" w:author="Calil Amaral" w:date="2019-11-01T02:24:00Z">
            <w:rPr>
              <w:noProof/>
              <w:sz w:val="20"/>
            </w:rPr>
          </w:rPrChange>
        </w:rPr>
        <w:t xml:space="preserve">XU, J. et al. A review of slicing methods for directed energy deposition based additive manufacturing. </w:t>
      </w:r>
      <w:r w:rsidRPr="00834510">
        <w:rPr>
          <w:b/>
          <w:bCs/>
          <w:noProof/>
          <w:sz w:val="20"/>
          <w:lang w:val="en-US"/>
          <w:rPrChange w:id="1143" w:author="Calil Amaral" w:date="2019-11-01T02:24:00Z">
            <w:rPr>
              <w:b/>
              <w:bCs/>
              <w:noProof/>
              <w:sz w:val="20"/>
            </w:rPr>
          </w:rPrChange>
        </w:rPr>
        <w:t>Rapid Prototyping Journal</w:t>
      </w:r>
      <w:r w:rsidRPr="00834510">
        <w:rPr>
          <w:noProof/>
          <w:sz w:val="20"/>
          <w:lang w:val="en-US"/>
          <w:rPrChange w:id="1144" w:author="Calil Amaral" w:date="2019-11-01T02:24:00Z">
            <w:rPr>
              <w:noProof/>
              <w:sz w:val="20"/>
            </w:rPr>
          </w:rPrChange>
        </w:rPr>
        <w:t xml:space="preserve">, v. 24, n. 6, p. 1012–1025, 2018. </w:t>
      </w:r>
    </w:p>
    <w:p w14:paraId="2873E44B"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145" w:author="Calil Amaral" w:date="2019-11-01T02:24:00Z">
            <w:rPr>
              <w:noProof/>
              <w:sz w:val="20"/>
            </w:rPr>
          </w:rPrChange>
        </w:rPr>
        <w:t xml:space="preserve">ZHANG, P.; LIU, J.; TO, A. C. Role of anisotropic properties on topology optimization of additive manufactured load bearing structures. </w:t>
      </w:r>
      <w:r w:rsidRPr="003450BF">
        <w:rPr>
          <w:b/>
          <w:bCs/>
          <w:noProof/>
          <w:sz w:val="20"/>
        </w:rPr>
        <w:t>Scripta Materialia</w:t>
      </w:r>
      <w:r w:rsidRPr="003450BF">
        <w:rPr>
          <w:noProof/>
          <w:sz w:val="20"/>
        </w:rPr>
        <w:t xml:space="preserve">, 2017. </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8"/>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6" w:author="Calil Amaral" w:date="2019-11-07T00:51:00Z" w:initials="CA">
    <w:p w14:paraId="1066FD53" w14:textId="028FA066" w:rsidR="009632EA" w:rsidRPr="009632EA" w:rsidRDefault="009632EA">
      <w:pPr>
        <w:pStyle w:val="CommentText"/>
        <w:rPr>
          <w:lang w:val="en-US"/>
        </w:rPr>
      </w:pPr>
      <w:r>
        <w:rPr>
          <w:rStyle w:val="CommentReference"/>
        </w:rPr>
        <w:annotationRef/>
      </w:r>
      <w:r w:rsidRPr="009632EA">
        <w:rPr>
          <w:lang w:val="en-US"/>
        </w:rPr>
        <w:t>Additive manufacturing, advantages, reduce</w:t>
      </w:r>
      <w:r>
        <w:rPr>
          <w:lang w:val="en-US"/>
        </w:rPr>
        <w:t>d time to production, reduced supply chain</w:t>
      </w:r>
    </w:p>
  </w:comment>
  <w:comment w:id="177" w:author="Milton Pereira" w:date="2019-10-21T16:37:00Z" w:initials="MP">
    <w:p w14:paraId="5BF60FE1" w14:textId="68EB9C44" w:rsidR="009632EA" w:rsidRDefault="009632EA">
      <w:pPr>
        <w:pStyle w:val="CommentText"/>
      </w:pPr>
      <w:r>
        <w:rPr>
          <w:rStyle w:val="CommentReference"/>
        </w:rPr>
        <w:annotationRef/>
      </w:r>
      <w:r>
        <w:t>Seria importante citar o potencial para recuperação de componentes de alto valor agregado...</w:t>
      </w:r>
    </w:p>
  </w:comment>
  <w:comment w:id="178" w:author="Calil Amaral" w:date="2019-11-07T00:51:00Z" w:initials="CA">
    <w:p w14:paraId="05147C0E" w14:textId="2F99DAFF" w:rsidR="009632EA" w:rsidRPr="009632EA" w:rsidRDefault="009632EA">
      <w:pPr>
        <w:pStyle w:val="CommentText"/>
        <w:rPr>
          <w:lang w:val="en-US"/>
        </w:rPr>
      </w:pPr>
      <w:r>
        <w:rPr>
          <w:rStyle w:val="CommentReference"/>
        </w:rPr>
        <w:annotationRef/>
      </w:r>
      <w:r w:rsidRPr="009632EA">
        <w:rPr>
          <w:lang w:val="en-US"/>
        </w:rPr>
        <w:t>Reduced geometric constrains, optimization, re</w:t>
      </w:r>
      <w:r>
        <w:rPr>
          <w:lang w:val="en-US"/>
        </w:rPr>
        <w:t>duced part count</w:t>
      </w:r>
    </w:p>
  </w:comment>
  <w:comment w:id="201" w:author="Calil Amaral" w:date="2019-11-07T00:52:00Z" w:initials="CA">
    <w:p w14:paraId="3C734613" w14:textId="0B00029B" w:rsidR="009632EA" w:rsidRPr="009632EA" w:rsidRDefault="009632EA">
      <w:pPr>
        <w:pStyle w:val="CommentText"/>
        <w:rPr>
          <w:lang w:val="en-US"/>
        </w:rPr>
      </w:pPr>
      <w:r>
        <w:rPr>
          <w:rStyle w:val="CommentReference"/>
        </w:rPr>
        <w:annotationRef/>
      </w:r>
      <w:r w:rsidRPr="009632EA">
        <w:rPr>
          <w:lang w:val="en-US"/>
        </w:rPr>
        <w:t>Expensive to process metals, f</w:t>
      </w:r>
      <w:r>
        <w:rPr>
          <w:lang w:val="en-US"/>
        </w:rPr>
        <w:t>ew technologies available, PBF, DED</w:t>
      </w:r>
    </w:p>
  </w:comment>
  <w:comment w:id="203" w:author="Milton Pereira" w:date="2019-10-21T16:40:00Z" w:initials="MP">
    <w:p w14:paraId="603911B2" w14:textId="7343E0EE" w:rsidR="009632EA" w:rsidRDefault="009632EA">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9632EA" w:rsidRDefault="009632EA">
      <w:pPr>
        <w:pStyle w:val="CommentText"/>
      </w:pPr>
      <w:r>
        <w:t>Minha preocupação é que deixes claro que cada processo tem sua importância e necessita de estudos deste tipo para serem aprimorados.</w:t>
      </w:r>
    </w:p>
  </w:comment>
  <w:comment w:id="223" w:author="Calil Amaral" w:date="2019-11-07T01:08:00Z" w:initials="CA">
    <w:p w14:paraId="2B84E189" w14:textId="57C73726" w:rsidR="00DC1FBF" w:rsidRPr="00DC1FBF" w:rsidRDefault="00DC1FBF" w:rsidP="00DC1FBF">
      <w:pPr>
        <w:pStyle w:val="CommentText"/>
        <w:ind w:firstLine="0"/>
        <w:rPr>
          <w:lang w:val="en-US"/>
        </w:rPr>
      </w:pPr>
      <w:r>
        <w:rPr>
          <w:rStyle w:val="CommentReference"/>
        </w:rPr>
        <w:annotationRef/>
      </w:r>
      <w:r w:rsidRPr="00DC1FBF">
        <w:rPr>
          <w:lang w:val="en-US"/>
        </w:rPr>
        <w:t>The design phase and t</w:t>
      </w:r>
      <w:r>
        <w:rPr>
          <w:lang w:val="en-US"/>
        </w:rPr>
        <w:t>he special interest in mechanical properties</w:t>
      </w:r>
    </w:p>
  </w:comment>
  <w:comment w:id="229" w:author="Milton Pereira" w:date="2019-10-21T16:54:00Z" w:initials="MP">
    <w:p w14:paraId="10F8D011" w14:textId="70C91FDE" w:rsidR="009632EA" w:rsidRDefault="009632EA">
      <w:pPr>
        <w:pStyle w:val="CommentText"/>
      </w:pPr>
      <w:r>
        <w:rPr>
          <w:rStyle w:val="CommentReference"/>
        </w:rPr>
        <w:annotationRef/>
      </w:r>
      <w:r>
        <w:t>Tente usar um tamanho de fonte nas figuras que seja equivalente ao do texto.</w:t>
      </w:r>
    </w:p>
  </w:comment>
  <w:comment w:id="235" w:author="Milton Pereira" w:date="2019-10-21T16:44:00Z" w:initials="MP">
    <w:p w14:paraId="38D80FC7" w14:textId="392B8EFD" w:rsidR="009632EA" w:rsidRDefault="009632EA">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247" w:author="Milton Pereira" w:date="2019-10-21T16:48:00Z" w:initials="MP">
    <w:p w14:paraId="022A9136" w14:textId="314F64FC" w:rsidR="009632EA" w:rsidRDefault="009632EA">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262" w:author="Milton Pereira" w:date="2019-10-21T16:55:00Z" w:initials="MP">
    <w:p w14:paraId="6ED889A6" w14:textId="2E65F65C" w:rsidR="009632EA" w:rsidRDefault="009632EA">
      <w:pPr>
        <w:pStyle w:val="CommentText"/>
      </w:pPr>
      <w:r>
        <w:rPr>
          <w:rStyle w:val="CommentReference"/>
        </w:rPr>
        <w:annotationRef/>
      </w:r>
      <w:r>
        <w:t>Aumentar fonte!</w:t>
      </w:r>
    </w:p>
  </w:comment>
  <w:comment w:id="284" w:author="Milton Pereira" w:date="2019-10-21T16:55:00Z" w:initials="MP">
    <w:p w14:paraId="18A9017D" w14:textId="12948A85" w:rsidR="009632EA" w:rsidRDefault="009632EA">
      <w:pPr>
        <w:pStyle w:val="CommentText"/>
      </w:pPr>
      <w:r>
        <w:rPr>
          <w:rStyle w:val="CommentReference"/>
        </w:rPr>
        <w:annotationRef/>
      </w:r>
      <w:r>
        <w:t>Fonte 8 é muito pequena....</w:t>
      </w:r>
    </w:p>
  </w:comment>
  <w:comment w:id="408" w:author="Milton Pereira" w:date="2019-10-21T16:57:00Z" w:initials="MP">
    <w:p w14:paraId="4C1CD5BA" w14:textId="134013EE" w:rsidR="009632EA" w:rsidRDefault="009632EA">
      <w:pPr>
        <w:pStyle w:val="CommentText"/>
      </w:pPr>
      <w:r>
        <w:rPr>
          <w:rStyle w:val="CommentReference"/>
        </w:rPr>
        <w:annotationRef/>
      </w:r>
      <w:r>
        <w:t>Há trabalhos depositando a partir de fitas metálicas. Outros com uma pasta de pó mais aglutinante... Deixe claro que aqui estão os mais difundidos.</w:t>
      </w:r>
    </w:p>
  </w:comment>
  <w:comment w:id="412" w:author="Calil Amaral" w:date="2019-11-07T13:57:00Z" w:initials="CA">
    <w:p w14:paraId="609661D8" w14:textId="36612C52" w:rsidR="007B1CD6" w:rsidRDefault="007B1CD6">
      <w:pPr>
        <w:pStyle w:val="CommentText"/>
      </w:pPr>
      <w:r>
        <w:rPr>
          <w:rStyle w:val="CommentReference"/>
        </w:rPr>
        <w:annotationRef/>
      </w:r>
      <w:r>
        <w:t xml:space="preserve">Laser </w:t>
      </w:r>
      <w:proofErr w:type="spellStart"/>
      <w:r>
        <w:t>and</w:t>
      </w:r>
      <w:proofErr w:type="spellEnd"/>
      <w:r>
        <w:t xml:space="preserve"> </w:t>
      </w:r>
      <w:proofErr w:type="spellStart"/>
      <w:r>
        <w:t>characteristics</w:t>
      </w:r>
      <w:proofErr w:type="spellEnd"/>
    </w:p>
  </w:comment>
  <w:comment w:id="417" w:author="Milton Pereira" w:date="2019-10-21T17:02:00Z" w:initials="MP">
    <w:p w14:paraId="2BB8F6C1" w14:textId="0B21F550" w:rsidR="009632EA" w:rsidRDefault="009632EA">
      <w:pPr>
        <w:pStyle w:val="CommentText"/>
      </w:pPr>
      <w:r>
        <w:rPr>
          <w:rStyle w:val="CommentReference"/>
        </w:rPr>
        <w:annotationRef/>
      </w:r>
      <w:r>
        <w:t>A tabela tem que aparecer depois de ter sido citada no texto...</w:t>
      </w:r>
    </w:p>
    <w:p w14:paraId="30CCA254" w14:textId="641AEA22" w:rsidR="009632EA" w:rsidRDefault="009632EA">
      <w:pPr>
        <w:pStyle w:val="CommentText"/>
      </w:pPr>
      <w:r>
        <w:t>Essa tabela é muito restritiva quanto aos tipos de laser disponíveis...</w:t>
      </w:r>
    </w:p>
    <w:p w14:paraId="7794FE87" w14:textId="6262848A" w:rsidR="009632EA" w:rsidRDefault="009632EA">
      <w:pPr>
        <w:pStyle w:val="CommentText"/>
      </w:pPr>
      <w:r>
        <w:t>Melhor seria usar a figura clássica da Wikipedia:</w:t>
      </w:r>
    </w:p>
    <w:p w14:paraId="49948942" w14:textId="66610737" w:rsidR="009632EA" w:rsidRDefault="009632EA">
      <w:pPr>
        <w:pStyle w:val="CommentText"/>
      </w:pPr>
      <w:hyperlink r:id="rId1" w:history="1">
        <w:r>
          <w:rPr>
            <w:rStyle w:val="Hyperlink"/>
          </w:rPr>
          <w:t>https://en.wikipedia.org/wiki/List_of_laser_types</w:t>
        </w:r>
      </w:hyperlink>
    </w:p>
  </w:comment>
  <w:comment w:id="612" w:author="Milton Pereira" w:date="2019-10-21T17:06:00Z" w:initials="MP">
    <w:p w14:paraId="51F21471" w14:textId="352FA14A" w:rsidR="009632EA" w:rsidRDefault="009632EA">
      <w:pPr>
        <w:pStyle w:val="CommentText"/>
      </w:pPr>
      <w:r>
        <w:rPr>
          <w:rStyle w:val="CommentReference"/>
        </w:rPr>
        <w:annotationRef/>
      </w:r>
      <w:r>
        <w:t>Figura importante e muito pequena! A do lado também...</w:t>
      </w:r>
    </w:p>
  </w:comment>
  <w:comment w:id="638" w:author="Milton Pereira" w:date="2019-10-21T17:06:00Z" w:initials="MP">
    <w:p w14:paraId="736BEA88" w14:textId="77777777" w:rsidR="009632EA" w:rsidRDefault="009632EA" w:rsidP="00637DFB">
      <w:pPr>
        <w:pStyle w:val="CommentText"/>
      </w:pPr>
      <w:r>
        <w:rPr>
          <w:rStyle w:val="CommentReference"/>
        </w:rPr>
        <w:annotationRef/>
      </w:r>
      <w:r>
        <w:t>Figura importante e muito pequena! A do lado também...</w:t>
      </w:r>
    </w:p>
  </w:comment>
  <w:comment w:id="685" w:author="Milton Pereira" w:date="2019-10-21T17:09:00Z" w:initials="MP">
    <w:p w14:paraId="4677B2F0" w14:textId="2677B4B5" w:rsidR="009632EA" w:rsidRDefault="009632EA">
      <w:pPr>
        <w:pStyle w:val="CommentText"/>
      </w:pPr>
      <w:r>
        <w:rPr>
          <w:rStyle w:val="CommentReference"/>
        </w:rPr>
        <w:annotationRef/>
      </w:r>
      <w:r>
        <w:t>De novo, a figura aparece antes de ser chamada no texto... Revise isso em todo o documento.</w:t>
      </w:r>
    </w:p>
  </w:comment>
  <w:comment w:id="713" w:author="Milton Pereira" w:date="2019-10-21T17:10:00Z" w:initials="MP">
    <w:p w14:paraId="595C47B6" w14:textId="4E307F23" w:rsidR="009632EA" w:rsidRDefault="009632EA">
      <w:pPr>
        <w:pStyle w:val="CommentText"/>
      </w:pPr>
      <w:r>
        <w:rPr>
          <w:rStyle w:val="CommentReference"/>
        </w:rPr>
        <w:annotationRef/>
      </w:r>
      <w:r>
        <w:t>Não dá para ler os textos... E nem dá para ver os detalhes da figura...</w:t>
      </w:r>
    </w:p>
  </w:comment>
  <w:comment w:id="754" w:author="Milton Pereira" w:date="2019-10-21T17:12:00Z" w:initials="MP">
    <w:p w14:paraId="456A5AE0" w14:textId="048B47BF" w:rsidR="009632EA" w:rsidRDefault="009632EA">
      <w:pPr>
        <w:pStyle w:val="CommentText"/>
      </w:pPr>
      <w:r>
        <w:rPr>
          <w:rStyle w:val="CommentReference"/>
        </w:rPr>
        <w:annotationRef/>
      </w:r>
      <w:r>
        <w:t>A figura não mostra exatamente o que está descrito e mostra outras coisas. Aproveite melhor a descrição da figura!</w:t>
      </w:r>
    </w:p>
  </w:comment>
  <w:comment w:id="786" w:author="Milton Pereira" w:date="2019-10-21T17:15:00Z" w:initials="MP">
    <w:p w14:paraId="1AC14E82" w14:textId="77777777" w:rsidR="009632EA" w:rsidRDefault="009632EA" w:rsidP="00A7183D">
      <w:pPr>
        <w:pStyle w:val="CommentText"/>
      </w:pPr>
      <w:r>
        <w:rPr>
          <w:rStyle w:val="CommentReference"/>
        </w:rPr>
        <w:annotationRef/>
      </w:r>
      <w:r>
        <w:t xml:space="preserve">Não dá </w:t>
      </w:r>
      <w:proofErr w:type="gramStart"/>
      <w:r>
        <w:t>pra</w:t>
      </w:r>
      <w:proofErr w:type="gramEnd"/>
      <w:r>
        <w:t xml:space="preserve"> ler!</w:t>
      </w:r>
    </w:p>
  </w:comment>
  <w:comment w:id="799" w:author="Milton Pereira" w:date="2019-10-21T17:15:00Z" w:initials="MP">
    <w:p w14:paraId="010166B3" w14:textId="6F89C70B" w:rsidR="009632EA" w:rsidRDefault="009632EA">
      <w:pPr>
        <w:pStyle w:val="CommentText"/>
      </w:pPr>
      <w:r>
        <w:rPr>
          <w:rStyle w:val="CommentReference"/>
        </w:rPr>
        <w:annotationRef/>
      </w:r>
      <w:r>
        <w:t>Não seria 9?</w:t>
      </w:r>
    </w:p>
  </w:comment>
  <w:comment w:id="804" w:author="Milton Pereira" w:date="2019-10-21T17:15:00Z" w:initials="MP">
    <w:p w14:paraId="13A5D21B" w14:textId="37FC9C47" w:rsidR="009632EA" w:rsidRDefault="009632EA">
      <w:pPr>
        <w:pStyle w:val="CommentText"/>
      </w:pPr>
      <w:r>
        <w:rPr>
          <w:rStyle w:val="CommentReference"/>
        </w:rPr>
        <w:annotationRef/>
      </w:r>
      <w:r>
        <w:t xml:space="preserve">Não dá </w:t>
      </w:r>
      <w:proofErr w:type="gramStart"/>
      <w:r>
        <w:t>pra</w:t>
      </w:r>
      <w:proofErr w:type="gramEnd"/>
      <w:r>
        <w:t xml:space="preserve"> ler!</w:t>
      </w:r>
    </w:p>
  </w:comment>
  <w:comment w:id="823" w:author="Calil Amaral" w:date="2019-11-07T15:49:00Z" w:initials="CA">
    <w:p w14:paraId="49A19B85" w14:textId="0D4EC3A8" w:rsidR="009B4572" w:rsidRPr="009B4572" w:rsidRDefault="009B4572">
      <w:pPr>
        <w:pStyle w:val="CommentText"/>
        <w:rPr>
          <w:lang w:val="en-US"/>
        </w:rPr>
      </w:pPr>
      <w:r>
        <w:rPr>
          <w:rStyle w:val="CommentReference"/>
        </w:rPr>
        <w:annotationRef/>
      </w:r>
      <w:r w:rsidRPr="009B4572">
        <w:rPr>
          <w:lang w:val="en-US"/>
        </w:rPr>
        <w:t xml:space="preserve">Voxel, </w:t>
      </w:r>
      <w:proofErr w:type="spellStart"/>
      <w:r w:rsidRPr="009B4572">
        <w:rPr>
          <w:lang w:val="en-US"/>
        </w:rPr>
        <w:t>termal</w:t>
      </w:r>
      <w:proofErr w:type="spellEnd"/>
      <w:r w:rsidRPr="009B4572">
        <w:rPr>
          <w:lang w:val="en-US"/>
        </w:rPr>
        <w:t xml:space="preserve"> cycle, heating a</w:t>
      </w:r>
      <w:r>
        <w:rPr>
          <w:lang w:val="en-US"/>
        </w:rPr>
        <w:t>bove melting temperature due to absorption, conversion to heat, rapid solidification, re-</w:t>
      </w:r>
      <w:proofErr w:type="spellStart"/>
      <w:r>
        <w:rPr>
          <w:lang w:val="en-US"/>
        </w:rPr>
        <w:t>reating</w:t>
      </w:r>
      <w:proofErr w:type="spellEnd"/>
      <w:r>
        <w:rPr>
          <w:lang w:val="en-US"/>
        </w:rPr>
        <w:t xml:space="preserve"> and </w:t>
      </w:r>
      <w:proofErr w:type="spellStart"/>
      <w:r>
        <w:rPr>
          <w:lang w:val="en-US"/>
        </w:rPr>
        <w:t>recooling</w:t>
      </w:r>
      <w:proofErr w:type="spellEnd"/>
      <w:r>
        <w:rPr>
          <w:lang w:val="en-US"/>
        </w:rPr>
        <w:t>.</w:t>
      </w:r>
    </w:p>
  </w:comment>
  <w:comment w:id="902" w:author="Milton Pereira" w:date="2019-10-21T17:20:00Z" w:initials="MP">
    <w:p w14:paraId="6A2349F9" w14:textId="6E28E014" w:rsidR="009632EA" w:rsidRDefault="009632EA">
      <w:pPr>
        <w:pStyle w:val="CommentText"/>
      </w:pPr>
      <w:r>
        <w:rPr>
          <w:rStyle w:val="CommentReference"/>
        </w:rPr>
        <w:annotationRef/>
      </w:r>
      <w:r>
        <w:t>Aumentar fonte!! É uma das figuras mais importantes do trabalho e tem que ficar bem legível...</w:t>
      </w:r>
    </w:p>
  </w:comment>
  <w:comment w:id="1008" w:author="Milton Pereira" w:date="2019-10-21T16:34:00Z" w:initials="MP">
    <w:p w14:paraId="30296849" w14:textId="77777777" w:rsidR="009632EA" w:rsidRDefault="009632EA">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9632EA" w:rsidRDefault="009632EA">
      <w:pPr>
        <w:pStyle w:val="CommentText"/>
      </w:pPr>
    </w:p>
    <w:p w14:paraId="20A003E3" w14:textId="6D5E7687" w:rsidR="009632EA" w:rsidRDefault="009632EA">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66FD53" w15:done="0"/>
  <w15:commentEx w15:paraId="5BF60FE1" w15:done="1"/>
  <w15:commentEx w15:paraId="05147C0E" w15:done="0"/>
  <w15:commentEx w15:paraId="3C734613" w15:done="0"/>
  <w15:commentEx w15:paraId="3DE7736D" w15:done="1"/>
  <w15:commentEx w15:paraId="2B84E189" w15:done="0"/>
  <w15:commentEx w15:paraId="10F8D011" w15:done="1"/>
  <w15:commentEx w15:paraId="38D80FC7" w15:done="0"/>
  <w15:commentEx w15:paraId="022A9136" w15:done="1"/>
  <w15:commentEx w15:paraId="6ED889A6" w15:done="1"/>
  <w15:commentEx w15:paraId="18A9017D" w15:done="1"/>
  <w15:commentEx w15:paraId="4C1CD5BA" w15:done="1"/>
  <w15:commentEx w15:paraId="609661D8" w15:done="0"/>
  <w15:commentEx w15:paraId="49948942" w15:done="0"/>
  <w15:commentEx w15:paraId="51F21471" w15:done="1"/>
  <w15:commentEx w15:paraId="736BEA88" w15:done="1"/>
  <w15:commentEx w15:paraId="4677B2F0" w15:done="1"/>
  <w15:commentEx w15:paraId="595C47B6" w15:done="0"/>
  <w15:commentEx w15:paraId="456A5AE0" w15:done="0"/>
  <w15:commentEx w15:paraId="1AC14E82" w15:done="0"/>
  <w15:commentEx w15:paraId="010166B3" w15:done="0"/>
  <w15:commentEx w15:paraId="13A5D21B" w15:done="0"/>
  <w15:commentEx w15:paraId="49A19B85"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66FD53" w16cid:durableId="216DE8FE"/>
  <w16cid:commentId w16cid:paraId="5BF60FE1" w16cid:durableId="21617DEE"/>
  <w16cid:commentId w16cid:paraId="05147C0E" w16cid:durableId="216DE928"/>
  <w16cid:commentId w16cid:paraId="3C734613" w16cid:durableId="216DE958"/>
  <w16cid:commentId w16cid:paraId="3DE7736D" w16cid:durableId="21617DEF"/>
  <w16cid:commentId w16cid:paraId="2B84E189" w16cid:durableId="216DECF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609661D8" w16cid:durableId="216EA153"/>
  <w16cid:commentId w16cid:paraId="49948942" w16cid:durableId="21617DF6"/>
  <w16cid:commentId w16cid:paraId="51F21471" w16cid:durableId="21617DF7"/>
  <w16cid:commentId w16cid:paraId="736BEA88" w16cid:durableId="2165FD45"/>
  <w16cid:commentId w16cid:paraId="4677B2F0" w16cid:durableId="21617DF8"/>
  <w16cid:commentId w16cid:paraId="595C47B6" w16cid:durableId="21617DF9"/>
  <w16cid:commentId w16cid:paraId="456A5AE0" w16cid:durableId="21617DFA"/>
  <w16cid:commentId w16cid:paraId="1AC14E82" w16cid:durableId="2166005F"/>
  <w16cid:commentId w16cid:paraId="010166B3" w16cid:durableId="21617DFB"/>
  <w16cid:commentId w16cid:paraId="13A5D21B" w16cid:durableId="21617DFC"/>
  <w16cid:commentId w16cid:paraId="49A19B85" w16cid:durableId="216EBB71"/>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3C639" w14:textId="77777777" w:rsidR="00D52092" w:rsidRDefault="00D52092" w:rsidP="004836DE">
      <w:r>
        <w:separator/>
      </w:r>
    </w:p>
    <w:p w14:paraId="5CF83FD0" w14:textId="77777777" w:rsidR="00D52092" w:rsidRDefault="00D52092" w:rsidP="004836DE"/>
    <w:p w14:paraId="3AB4F6DD" w14:textId="77777777" w:rsidR="00D52092" w:rsidRDefault="00D52092" w:rsidP="004836DE"/>
  </w:endnote>
  <w:endnote w:type="continuationSeparator" w:id="0">
    <w:p w14:paraId="0861E5A6" w14:textId="77777777" w:rsidR="00D52092" w:rsidRDefault="00D52092" w:rsidP="004836DE">
      <w:r>
        <w:continuationSeparator/>
      </w:r>
    </w:p>
    <w:p w14:paraId="2EB3B4BF" w14:textId="77777777" w:rsidR="00D52092" w:rsidRDefault="00D52092" w:rsidP="004836DE"/>
    <w:p w14:paraId="3F29DA01" w14:textId="77777777" w:rsidR="00D52092" w:rsidRDefault="00D52092"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8A21E" w14:textId="77777777" w:rsidR="00D52092" w:rsidRDefault="00D52092" w:rsidP="004836DE">
      <w:r>
        <w:separator/>
      </w:r>
    </w:p>
    <w:p w14:paraId="45903C2E" w14:textId="77777777" w:rsidR="00D52092" w:rsidRDefault="00D52092" w:rsidP="004836DE"/>
    <w:p w14:paraId="49617E09" w14:textId="77777777" w:rsidR="00D52092" w:rsidRDefault="00D52092" w:rsidP="004836DE"/>
  </w:footnote>
  <w:footnote w:type="continuationSeparator" w:id="0">
    <w:p w14:paraId="26F85AD8" w14:textId="77777777" w:rsidR="00D52092" w:rsidRDefault="00D52092" w:rsidP="004836DE">
      <w:r>
        <w:continuationSeparator/>
      </w:r>
    </w:p>
    <w:p w14:paraId="20C1C67F" w14:textId="77777777" w:rsidR="00D52092" w:rsidRDefault="00D52092" w:rsidP="004836DE"/>
    <w:p w14:paraId="44E8A830" w14:textId="77777777" w:rsidR="00D52092" w:rsidRDefault="00D52092"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9632EA" w:rsidRDefault="009632EA"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9632EA" w:rsidRDefault="009632EA" w:rsidP="004836DE">
    <w:pPr>
      <w:pStyle w:val="Header"/>
    </w:pPr>
  </w:p>
  <w:p w14:paraId="5CBC0352" w14:textId="77777777" w:rsidR="009632EA" w:rsidRDefault="009632EA" w:rsidP="004836DE"/>
  <w:p w14:paraId="6BCDFF22" w14:textId="77777777" w:rsidR="009632EA" w:rsidRDefault="009632EA"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06200"/>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35CD2"/>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2AC5"/>
    <w:rsid w:val="00073BA7"/>
    <w:rsid w:val="00074268"/>
    <w:rsid w:val="00074C9F"/>
    <w:rsid w:val="000802AD"/>
    <w:rsid w:val="00084103"/>
    <w:rsid w:val="0008450B"/>
    <w:rsid w:val="000845F7"/>
    <w:rsid w:val="00084FA2"/>
    <w:rsid w:val="00091A0F"/>
    <w:rsid w:val="0009230A"/>
    <w:rsid w:val="000951C1"/>
    <w:rsid w:val="00095B0F"/>
    <w:rsid w:val="00095F02"/>
    <w:rsid w:val="000A2926"/>
    <w:rsid w:val="000A4A62"/>
    <w:rsid w:val="000A4F56"/>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3C41"/>
    <w:rsid w:val="00164600"/>
    <w:rsid w:val="001674B8"/>
    <w:rsid w:val="00170AF6"/>
    <w:rsid w:val="00171375"/>
    <w:rsid w:val="00171ADE"/>
    <w:rsid w:val="0017411D"/>
    <w:rsid w:val="00174FF3"/>
    <w:rsid w:val="00182C08"/>
    <w:rsid w:val="0018472B"/>
    <w:rsid w:val="0018627D"/>
    <w:rsid w:val="00187B4A"/>
    <w:rsid w:val="00190D55"/>
    <w:rsid w:val="00195265"/>
    <w:rsid w:val="001969D9"/>
    <w:rsid w:val="001A15C3"/>
    <w:rsid w:val="001A2584"/>
    <w:rsid w:val="001A559D"/>
    <w:rsid w:val="001A6A03"/>
    <w:rsid w:val="001A7DE1"/>
    <w:rsid w:val="001B0DB6"/>
    <w:rsid w:val="001B33AF"/>
    <w:rsid w:val="001B3806"/>
    <w:rsid w:val="001B59F0"/>
    <w:rsid w:val="001B5C78"/>
    <w:rsid w:val="001B682C"/>
    <w:rsid w:val="001B6890"/>
    <w:rsid w:val="001C0DFE"/>
    <w:rsid w:val="001C5897"/>
    <w:rsid w:val="001D1A75"/>
    <w:rsid w:val="001D1C76"/>
    <w:rsid w:val="001D22B6"/>
    <w:rsid w:val="001D38EE"/>
    <w:rsid w:val="001D610F"/>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5B97"/>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0BF"/>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66CD"/>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5B3"/>
    <w:rsid w:val="00497A33"/>
    <w:rsid w:val="004A3DE4"/>
    <w:rsid w:val="004A41C9"/>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0297"/>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566"/>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399B"/>
    <w:rsid w:val="005D499E"/>
    <w:rsid w:val="005D6203"/>
    <w:rsid w:val="005D6F82"/>
    <w:rsid w:val="005D7FA2"/>
    <w:rsid w:val="005E218A"/>
    <w:rsid w:val="005E2EFD"/>
    <w:rsid w:val="005E6582"/>
    <w:rsid w:val="005E6DA7"/>
    <w:rsid w:val="005F1EEF"/>
    <w:rsid w:val="005F2B8C"/>
    <w:rsid w:val="005F3330"/>
    <w:rsid w:val="005F627C"/>
    <w:rsid w:val="00601B5C"/>
    <w:rsid w:val="006033D6"/>
    <w:rsid w:val="00617204"/>
    <w:rsid w:val="006218D7"/>
    <w:rsid w:val="00621B90"/>
    <w:rsid w:val="006244C1"/>
    <w:rsid w:val="00625F4B"/>
    <w:rsid w:val="00627E51"/>
    <w:rsid w:val="006302B6"/>
    <w:rsid w:val="00630894"/>
    <w:rsid w:val="006326C7"/>
    <w:rsid w:val="00634091"/>
    <w:rsid w:val="00634818"/>
    <w:rsid w:val="00637DFB"/>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27CD"/>
    <w:rsid w:val="00687BEB"/>
    <w:rsid w:val="00691C6B"/>
    <w:rsid w:val="00691D1F"/>
    <w:rsid w:val="00691DED"/>
    <w:rsid w:val="00692224"/>
    <w:rsid w:val="00693903"/>
    <w:rsid w:val="00694599"/>
    <w:rsid w:val="00694668"/>
    <w:rsid w:val="00695B7B"/>
    <w:rsid w:val="00695CC7"/>
    <w:rsid w:val="006969E1"/>
    <w:rsid w:val="00697671"/>
    <w:rsid w:val="006A3260"/>
    <w:rsid w:val="006A5E73"/>
    <w:rsid w:val="006A70CD"/>
    <w:rsid w:val="006A75F1"/>
    <w:rsid w:val="006A7F39"/>
    <w:rsid w:val="006B0260"/>
    <w:rsid w:val="006B2B41"/>
    <w:rsid w:val="006B4A1D"/>
    <w:rsid w:val="006C1331"/>
    <w:rsid w:val="006C602C"/>
    <w:rsid w:val="006D319E"/>
    <w:rsid w:val="006D3A46"/>
    <w:rsid w:val="006D4FB1"/>
    <w:rsid w:val="006E3E3C"/>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A62D3"/>
    <w:rsid w:val="007B17BD"/>
    <w:rsid w:val="007B1CD6"/>
    <w:rsid w:val="007B6864"/>
    <w:rsid w:val="007B73C6"/>
    <w:rsid w:val="007C19FE"/>
    <w:rsid w:val="007C1E6B"/>
    <w:rsid w:val="007C2044"/>
    <w:rsid w:val="007C59A0"/>
    <w:rsid w:val="007D06DE"/>
    <w:rsid w:val="007D1746"/>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51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B81"/>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2FA3"/>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365A"/>
    <w:rsid w:val="0094477E"/>
    <w:rsid w:val="00944D1E"/>
    <w:rsid w:val="009552E4"/>
    <w:rsid w:val="009560A2"/>
    <w:rsid w:val="00960749"/>
    <w:rsid w:val="00962E2F"/>
    <w:rsid w:val="009632EA"/>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B4572"/>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249"/>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33C5"/>
    <w:rsid w:val="00A55BBF"/>
    <w:rsid w:val="00A60565"/>
    <w:rsid w:val="00A716D0"/>
    <w:rsid w:val="00A7183D"/>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2463C"/>
    <w:rsid w:val="00B3200A"/>
    <w:rsid w:val="00B32571"/>
    <w:rsid w:val="00B3517E"/>
    <w:rsid w:val="00B35EFD"/>
    <w:rsid w:val="00B42BF5"/>
    <w:rsid w:val="00B44BA5"/>
    <w:rsid w:val="00B50530"/>
    <w:rsid w:val="00B52B4A"/>
    <w:rsid w:val="00B62B99"/>
    <w:rsid w:val="00B66850"/>
    <w:rsid w:val="00B6757A"/>
    <w:rsid w:val="00B719B1"/>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575D"/>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3217"/>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2B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2092"/>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1FBF"/>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4E8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0765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6488"/>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24C1F-0DBF-4582-A4BD-8B288EA3D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33406</Words>
  <Characters>190418</Characters>
  <Application>Microsoft Office Word</Application>
  <DocSecurity>0</DocSecurity>
  <Lines>1586</Lines>
  <Paragraphs>446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2</cp:revision>
  <cp:lastPrinted>2019-11-01T05:35:00Z</cp:lastPrinted>
  <dcterms:created xsi:type="dcterms:W3CDTF">2019-11-08T03:56:00Z</dcterms:created>
  <dcterms:modified xsi:type="dcterms:W3CDTF">2019-11-08T03:56:00Z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http://www.zotero.org/styles/associacao-brasileira-de-normas-tecnicas-ipea</vt:lpwstr>
  </property>
  <property fmtid="{D5CDD505-2E9C-101B-9397-08002B2CF9AE}" pid="15" name="Mendeley Recent Style Name 6_1">
    <vt:lpwstr>Instituto de Pesquisa Econômica Aplicada - ABNT (Portuguese - Brazil)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http://www.zotero.org/styles/associacao-brasileira-de-normas-tecnicas</vt:lpwstr>
  </property>
</Properties>
</file>