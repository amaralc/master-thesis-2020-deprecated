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33E88921"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0-28T16:47:00Z">
            <w:r w:rsidR="00C2289B">
              <w:rPr>
                <w:webHidden/>
              </w:rPr>
              <w:t>3</w:t>
            </w:r>
            <w:r w:rsidR="00C2289B">
              <w:rPr>
                <w:webHidden/>
              </w:rPr>
              <w:fldChar w:fldCharType="end"/>
            </w:r>
            <w:r w:rsidR="00C2289B" w:rsidRPr="00703839">
              <w:rPr>
                <w:rStyle w:val="Hyperlink"/>
              </w:rPr>
              <w:fldChar w:fldCharType="end"/>
            </w:r>
          </w:ins>
        </w:p>
        <w:p w14:paraId="012E2460" w14:textId="6EB89DF4" w:rsidR="00C2289B" w:rsidRDefault="00C2289B">
          <w:pPr>
            <w:pStyle w:val="TOC2"/>
            <w:tabs>
              <w:tab w:val="left" w:pos="1320"/>
              <w:tab w:val="right" w:leader="dot" w:pos="9061"/>
            </w:tabs>
            <w:rPr>
              <w:ins w:id="34" w:author="Calil Amaral" w:date="2019-10-28T16:47:00Z"/>
              <w:rFonts w:asciiTheme="minorHAnsi" w:eastAsiaTheme="minorEastAsia" w:hAnsiTheme="minorHAnsi" w:cstheme="minorBidi"/>
              <w:noProof/>
              <w:sz w:val="22"/>
              <w:szCs w:val="22"/>
              <w:lang w:val="en-US"/>
            </w:rPr>
          </w:pPr>
          <w:ins w:id="3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6" w:author="Calil Amaral" w:date="2019-10-28T16:47:00Z">
            <w:r>
              <w:rPr>
                <w:noProof/>
                <w:webHidden/>
              </w:rPr>
              <w:t>5</w:t>
            </w:r>
            <w:r>
              <w:rPr>
                <w:noProof/>
                <w:webHidden/>
              </w:rPr>
              <w:fldChar w:fldCharType="end"/>
            </w:r>
            <w:r w:rsidRPr="00703839">
              <w:rPr>
                <w:rStyle w:val="Hyperlink"/>
                <w:noProof/>
              </w:rPr>
              <w:fldChar w:fldCharType="end"/>
            </w:r>
          </w:ins>
        </w:p>
        <w:p w14:paraId="62361E10" w14:textId="5203D30B" w:rsidR="00C2289B" w:rsidRDefault="00C2289B">
          <w:pPr>
            <w:pStyle w:val="TOC3"/>
            <w:tabs>
              <w:tab w:val="left" w:pos="1540"/>
              <w:tab w:val="right" w:leader="dot" w:pos="9061"/>
            </w:tabs>
            <w:rPr>
              <w:ins w:id="37" w:author="Calil Amaral" w:date="2019-10-28T16:47:00Z"/>
              <w:rFonts w:asciiTheme="minorHAnsi" w:eastAsiaTheme="minorEastAsia" w:hAnsiTheme="minorHAnsi" w:cstheme="minorBidi"/>
              <w:noProof/>
              <w:sz w:val="22"/>
              <w:szCs w:val="22"/>
              <w:lang w:val="en-US"/>
            </w:rPr>
          </w:pPr>
          <w:ins w:id="3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39" w:author="Calil Amaral" w:date="2019-10-28T16:47:00Z">
            <w:r>
              <w:rPr>
                <w:noProof/>
                <w:webHidden/>
              </w:rPr>
              <w:t>5</w:t>
            </w:r>
            <w:r>
              <w:rPr>
                <w:noProof/>
                <w:webHidden/>
              </w:rPr>
              <w:fldChar w:fldCharType="end"/>
            </w:r>
            <w:r w:rsidRPr="00703839">
              <w:rPr>
                <w:rStyle w:val="Hyperlink"/>
                <w:noProof/>
              </w:rPr>
              <w:fldChar w:fldCharType="end"/>
            </w:r>
          </w:ins>
        </w:p>
        <w:p w14:paraId="512C2594" w14:textId="1C391218" w:rsidR="00C2289B" w:rsidRDefault="00C2289B">
          <w:pPr>
            <w:pStyle w:val="TOC3"/>
            <w:tabs>
              <w:tab w:val="left" w:pos="1540"/>
              <w:tab w:val="right" w:leader="dot" w:pos="9061"/>
            </w:tabs>
            <w:rPr>
              <w:ins w:id="40" w:author="Calil Amaral" w:date="2019-10-28T16:47:00Z"/>
              <w:rFonts w:asciiTheme="minorHAnsi" w:eastAsiaTheme="minorEastAsia" w:hAnsiTheme="minorHAnsi" w:cstheme="minorBidi"/>
              <w:noProof/>
              <w:sz w:val="22"/>
              <w:szCs w:val="22"/>
              <w:lang w:val="en-US"/>
            </w:rPr>
          </w:pPr>
          <w:ins w:id="41"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2" w:author="Calil Amaral" w:date="2019-10-28T16:47:00Z">
            <w:r>
              <w:rPr>
                <w:noProof/>
                <w:webHidden/>
              </w:rPr>
              <w:t>5</w:t>
            </w:r>
            <w:r>
              <w:rPr>
                <w:noProof/>
                <w:webHidden/>
              </w:rPr>
              <w:fldChar w:fldCharType="end"/>
            </w:r>
            <w:r w:rsidRPr="00703839">
              <w:rPr>
                <w:rStyle w:val="Hyperlink"/>
                <w:noProof/>
              </w:rPr>
              <w:fldChar w:fldCharType="end"/>
            </w:r>
          </w:ins>
        </w:p>
        <w:p w14:paraId="25AA74EF" w14:textId="29A1948F" w:rsidR="00C2289B" w:rsidRDefault="00C2289B">
          <w:pPr>
            <w:pStyle w:val="TOC1"/>
            <w:tabs>
              <w:tab w:val="left" w:pos="880"/>
            </w:tabs>
            <w:rPr>
              <w:ins w:id="43" w:author="Calil Amaral" w:date="2019-10-28T16:47:00Z"/>
              <w:rFonts w:asciiTheme="minorHAnsi" w:eastAsiaTheme="minorEastAsia" w:hAnsiTheme="minorHAnsi" w:cstheme="minorBidi"/>
              <w:b w:val="0"/>
              <w:sz w:val="22"/>
              <w:szCs w:val="22"/>
              <w:lang w:val="en-US"/>
            </w:rPr>
          </w:pPr>
          <w:ins w:id="44"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5" w:author="Calil Amaral" w:date="2019-10-28T16:47:00Z">
            <w:r>
              <w:rPr>
                <w:webHidden/>
              </w:rPr>
              <w:t>6</w:t>
            </w:r>
            <w:r>
              <w:rPr>
                <w:webHidden/>
              </w:rPr>
              <w:fldChar w:fldCharType="end"/>
            </w:r>
            <w:r w:rsidRPr="00703839">
              <w:rPr>
                <w:rStyle w:val="Hyperlink"/>
              </w:rPr>
              <w:fldChar w:fldCharType="end"/>
            </w:r>
          </w:ins>
        </w:p>
        <w:p w14:paraId="1754CA52" w14:textId="4749EA33" w:rsidR="00C2289B" w:rsidRDefault="00C2289B">
          <w:pPr>
            <w:pStyle w:val="TOC2"/>
            <w:tabs>
              <w:tab w:val="left" w:pos="1320"/>
              <w:tab w:val="right" w:leader="dot" w:pos="9061"/>
            </w:tabs>
            <w:rPr>
              <w:ins w:id="46" w:author="Calil Amaral" w:date="2019-10-28T16:47:00Z"/>
              <w:rFonts w:asciiTheme="minorHAnsi" w:eastAsiaTheme="minorEastAsia" w:hAnsiTheme="minorHAnsi" w:cstheme="minorBidi"/>
              <w:noProof/>
              <w:sz w:val="22"/>
              <w:szCs w:val="22"/>
              <w:lang w:val="en-US"/>
            </w:rPr>
          </w:pPr>
          <w:ins w:id="4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48" w:author="Calil Amaral" w:date="2019-10-28T16:47:00Z">
            <w:r>
              <w:rPr>
                <w:noProof/>
                <w:webHidden/>
              </w:rPr>
              <w:t>6</w:t>
            </w:r>
            <w:r>
              <w:rPr>
                <w:noProof/>
                <w:webHidden/>
              </w:rPr>
              <w:fldChar w:fldCharType="end"/>
            </w:r>
            <w:r w:rsidRPr="00703839">
              <w:rPr>
                <w:rStyle w:val="Hyperlink"/>
                <w:noProof/>
              </w:rPr>
              <w:fldChar w:fldCharType="end"/>
            </w:r>
          </w:ins>
        </w:p>
        <w:p w14:paraId="2AE268EF" w14:textId="12650215" w:rsidR="00C2289B" w:rsidRDefault="00C2289B">
          <w:pPr>
            <w:pStyle w:val="TOC3"/>
            <w:tabs>
              <w:tab w:val="left" w:pos="1540"/>
              <w:tab w:val="right" w:leader="dot" w:pos="9061"/>
            </w:tabs>
            <w:rPr>
              <w:ins w:id="49" w:author="Calil Amaral" w:date="2019-10-28T16:47:00Z"/>
              <w:rFonts w:asciiTheme="minorHAnsi" w:eastAsiaTheme="minorEastAsia" w:hAnsiTheme="minorHAnsi" w:cstheme="minorBidi"/>
              <w:noProof/>
              <w:sz w:val="22"/>
              <w:szCs w:val="22"/>
              <w:lang w:val="en-US"/>
            </w:rPr>
          </w:pPr>
          <w:ins w:id="5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1" w:author="Calil Amaral" w:date="2019-10-28T16:47:00Z">
            <w:r>
              <w:rPr>
                <w:noProof/>
                <w:webHidden/>
              </w:rPr>
              <w:t>7</w:t>
            </w:r>
            <w:r>
              <w:rPr>
                <w:noProof/>
                <w:webHidden/>
              </w:rPr>
              <w:fldChar w:fldCharType="end"/>
            </w:r>
            <w:r w:rsidRPr="00703839">
              <w:rPr>
                <w:rStyle w:val="Hyperlink"/>
                <w:noProof/>
              </w:rPr>
              <w:fldChar w:fldCharType="end"/>
            </w:r>
          </w:ins>
        </w:p>
        <w:p w14:paraId="4AE054B1" w14:textId="4738457B" w:rsidR="00C2289B" w:rsidRDefault="00C2289B">
          <w:pPr>
            <w:pStyle w:val="TOC3"/>
            <w:tabs>
              <w:tab w:val="left" w:pos="1540"/>
              <w:tab w:val="right" w:leader="dot" w:pos="9061"/>
            </w:tabs>
            <w:rPr>
              <w:ins w:id="52" w:author="Calil Amaral" w:date="2019-10-28T16:47:00Z"/>
              <w:rFonts w:asciiTheme="minorHAnsi" w:eastAsiaTheme="minorEastAsia" w:hAnsiTheme="minorHAnsi" w:cstheme="minorBidi"/>
              <w:noProof/>
              <w:sz w:val="22"/>
              <w:szCs w:val="22"/>
              <w:lang w:val="en-US"/>
            </w:rPr>
          </w:pPr>
          <w:ins w:id="53"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54" w:author="Calil Amaral" w:date="2019-10-28T16:47:00Z">
            <w:r>
              <w:rPr>
                <w:noProof/>
                <w:webHidden/>
              </w:rPr>
              <w:t>8</w:t>
            </w:r>
            <w:r>
              <w:rPr>
                <w:noProof/>
                <w:webHidden/>
              </w:rPr>
              <w:fldChar w:fldCharType="end"/>
            </w:r>
            <w:r w:rsidRPr="00703839">
              <w:rPr>
                <w:rStyle w:val="Hyperlink"/>
                <w:noProof/>
              </w:rPr>
              <w:fldChar w:fldCharType="end"/>
            </w:r>
          </w:ins>
        </w:p>
        <w:p w14:paraId="1B1DE92A" w14:textId="0EC626B7" w:rsidR="00C2289B" w:rsidRDefault="00C2289B">
          <w:pPr>
            <w:pStyle w:val="TOC2"/>
            <w:tabs>
              <w:tab w:val="left" w:pos="132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57" w:author="Calil Amaral" w:date="2019-10-28T16:47:00Z">
            <w:r>
              <w:rPr>
                <w:noProof/>
                <w:webHidden/>
              </w:rPr>
              <w:t>10</w:t>
            </w:r>
            <w:r>
              <w:rPr>
                <w:noProof/>
                <w:webHidden/>
              </w:rPr>
              <w:fldChar w:fldCharType="end"/>
            </w:r>
            <w:r w:rsidRPr="00703839">
              <w:rPr>
                <w:rStyle w:val="Hyperlink"/>
                <w:noProof/>
              </w:rPr>
              <w:fldChar w:fldCharType="end"/>
            </w:r>
          </w:ins>
        </w:p>
        <w:p w14:paraId="6586A215" w14:textId="663CB99B" w:rsidR="00C2289B" w:rsidRDefault="00C2289B">
          <w:pPr>
            <w:pStyle w:val="TOC3"/>
            <w:tabs>
              <w:tab w:val="left" w:pos="1540"/>
              <w:tab w:val="right" w:leader="dot" w:pos="9061"/>
            </w:tabs>
            <w:rPr>
              <w:ins w:id="58" w:author="Calil Amaral" w:date="2019-10-28T16:47:00Z"/>
              <w:rFonts w:asciiTheme="minorHAnsi" w:eastAsiaTheme="minorEastAsia" w:hAnsiTheme="minorHAnsi" w:cstheme="minorBidi"/>
              <w:noProof/>
              <w:sz w:val="22"/>
              <w:szCs w:val="22"/>
              <w:lang w:val="en-US"/>
            </w:rPr>
          </w:pPr>
          <w:ins w:id="59"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0" w:author="Calil Amaral" w:date="2019-10-28T16:47:00Z">
            <w:r>
              <w:rPr>
                <w:noProof/>
                <w:webHidden/>
              </w:rPr>
              <w:t>11</w:t>
            </w:r>
            <w:r>
              <w:rPr>
                <w:noProof/>
                <w:webHidden/>
              </w:rPr>
              <w:fldChar w:fldCharType="end"/>
            </w:r>
            <w:r w:rsidRPr="00703839">
              <w:rPr>
                <w:rStyle w:val="Hyperlink"/>
                <w:noProof/>
              </w:rPr>
              <w:fldChar w:fldCharType="end"/>
            </w:r>
          </w:ins>
        </w:p>
        <w:p w14:paraId="7904F7D0" w14:textId="0E9D1478" w:rsidR="00C2289B" w:rsidRDefault="00C2289B">
          <w:pPr>
            <w:pStyle w:val="TOC3"/>
            <w:tabs>
              <w:tab w:val="left" w:pos="1540"/>
              <w:tab w:val="right" w:leader="dot" w:pos="9061"/>
            </w:tabs>
            <w:rPr>
              <w:ins w:id="61" w:author="Calil Amaral" w:date="2019-10-28T16:47:00Z"/>
              <w:rFonts w:asciiTheme="minorHAnsi" w:eastAsiaTheme="minorEastAsia" w:hAnsiTheme="minorHAnsi" w:cstheme="minorBidi"/>
              <w:noProof/>
              <w:sz w:val="22"/>
              <w:szCs w:val="22"/>
              <w:lang w:val="en-US"/>
            </w:rPr>
          </w:pPr>
          <w:ins w:id="6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63" w:author="Calil Amaral" w:date="2019-10-28T16:47:00Z">
            <w:r>
              <w:rPr>
                <w:noProof/>
                <w:webHidden/>
              </w:rPr>
              <w:t>13</w:t>
            </w:r>
            <w:r>
              <w:rPr>
                <w:noProof/>
                <w:webHidden/>
              </w:rPr>
              <w:fldChar w:fldCharType="end"/>
            </w:r>
            <w:r w:rsidRPr="00703839">
              <w:rPr>
                <w:rStyle w:val="Hyperlink"/>
                <w:noProof/>
              </w:rPr>
              <w:fldChar w:fldCharType="end"/>
            </w:r>
          </w:ins>
        </w:p>
        <w:p w14:paraId="4EA3CDE3" w14:textId="4341DEBA" w:rsidR="00C2289B" w:rsidRDefault="00C2289B">
          <w:pPr>
            <w:pStyle w:val="TOC3"/>
            <w:tabs>
              <w:tab w:val="left" w:pos="1540"/>
              <w:tab w:val="right" w:leader="dot" w:pos="9061"/>
            </w:tabs>
            <w:rPr>
              <w:ins w:id="64" w:author="Calil Amaral" w:date="2019-10-28T16:47:00Z"/>
              <w:rFonts w:asciiTheme="minorHAnsi" w:eastAsiaTheme="minorEastAsia" w:hAnsiTheme="minorHAnsi" w:cstheme="minorBidi"/>
              <w:noProof/>
              <w:sz w:val="22"/>
              <w:szCs w:val="22"/>
              <w:lang w:val="en-US"/>
            </w:rPr>
          </w:pPr>
          <w:ins w:id="6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66" w:author="Calil Amaral" w:date="2019-10-28T16:47:00Z">
            <w:r>
              <w:rPr>
                <w:noProof/>
                <w:webHidden/>
              </w:rPr>
              <w:t>14</w:t>
            </w:r>
            <w:r>
              <w:rPr>
                <w:noProof/>
                <w:webHidden/>
              </w:rPr>
              <w:fldChar w:fldCharType="end"/>
            </w:r>
            <w:r w:rsidRPr="00703839">
              <w:rPr>
                <w:rStyle w:val="Hyperlink"/>
                <w:noProof/>
              </w:rPr>
              <w:fldChar w:fldCharType="end"/>
            </w:r>
          </w:ins>
        </w:p>
        <w:p w14:paraId="7D1E69E2" w14:textId="0F546EA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69" w:author="Calil Amaral" w:date="2019-10-28T16:47:00Z">
            <w:r>
              <w:rPr>
                <w:noProof/>
                <w:webHidden/>
              </w:rPr>
              <w:t>15</w:t>
            </w:r>
            <w:r>
              <w:rPr>
                <w:noProof/>
                <w:webHidden/>
              </w:rPr>
              <w:fldChar w:fldCharType="end"/>
            </w:r>
            <w:r w:rsidRPr="00703839">
              <w:rPr>
                <w:rStyle w:val="Hyperlink"/>
                <w:noProof/>
              </w:rPr>
              <w:fldChar w:fldCharType="end"/>
            </w:r>
          </w:ins>
        </w:p>
        <w:p w14:paraId="12D0FCF0" w14:textId="6E7FC1ED" w:rsidR="00C2289B" w:rsidRDefault="00C2289B">
          <w:pPr>
            <w:pStyle w:val="TOC1"/>
            <w:tabs>
              <w:tab w:val="left" w:pos="880"/>
            </w:tabs>
            <w:rPr>
              <w:ins w:id="70" w:author="Calil Amaral" w:date="2019-10-28T16:47:00Z"/>
              <w:rFonts w:asciiTheme="minorHAnsi" w:eastAsiaTheme="minorEastAsia" w:hAnsiTheme="minorHAnsi" w:cstheme="minorBidi"/>
              <w:b w:val="0"/>
              <w:sz w:val="22"/>
              <w:szCs w:val="22"/>
              <w:lang w:val="en-US"/>
            </w:rPr>
          </w:pPr>
          <w:ins w:id="71"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72" w:author="Calil Amaral" w:date="2019-10-28T16:47:00Z">
            <w:r>
              <w:rPr>
                <w:webHidden/>
              </w:rPr>
              <w:t>17</w:t>
            </w:r>
            <w:r>
              <w:rPr>
                <w:webHidden/>
              </w:rPr>
              <w:fldChar w:fldCharType="end"/>
            </w:r>
            <w:r w:rsidRPr="00703839">
              <w:rPr>
                <w:rStyle w:val="Hyperlink"/>
              </w:rPr>
              <w:fldChar w:fldCharType="end"/>
            </w:r>
          </w:ins>
        </w:p>
        <w:p w14:paraId="76844426" w14:textId="2DCBE3D1" w:rsidR="00C2289B" w:rsidRDefault="00C2289B">
          <w:pPr>
            <w:pStyle w:val="TOC2"/>
            <w:tabs>
              <w:tab w:val="left" w:pos="1320"/>
              <w:tab w:val="right" w:leader="dot" w:pos="9061"/>
            </w:tabs>
            <w:rPr>
              <w:ins w:id="73" w:author="Calil Amaral" w:date="2019-10-28T16:47:00Z"/>
              <w:rFonts w:asciiTheme="minorHAnsi" w:eastAsiaTheme="minorEastAsia" w:hAnsiTheme="minorHAnsi" w:cstheme="minorBidi"/>
              <w:noProof/>
              <w:sz w:val="22"/>
              <w:szCs w:val="22"/>
              <w:lang w:val="en-US"/>
            </w:rPr>
          </w:pPr>
          <w:ins w:id="7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75" w:author="Calil Amaral" w:date="2019-10-28T16:47:00Z">
            <w:r>
              <w:rPr>
                <w:noProof/>
                <w:webHidden/>
              </w:rPr>
              <w:t>17</w:t>
            </w:r>
            <w:r>
              <w:rPr>
                <w:noProof/>
                <w:webHidden/>
              </w:rPr>
              <w:fldChar w:fldCharType="end"/>
            </w:r>
            <w:r w:rsidRPr="00703839">
              <w:rPr>
                <w:rStyle w:val="Hyperlink"/>
                <w:noProof/>
              </w:rPr>
              <w:fldChar w:fldCharType="end"/>
            </w:r>
          </w:ins>
        </w:p>
        <w:p w14:paraId="4B375227" w14:textId="38D6B1B5" w:rsidR="00C2289B" w:rsidRDefault="00C2289B">
          <w:pPr>
            <w:pStyle w:val="TOC2"/>
            <w:tabs>
              <w:tab w:val="left" w:pos="1320"/>
              <w:tab w:val="right" w:leader="dot" w:pos="9061"/>
            </w:tabs>
            <w:rPr>
              <w:ins w:id="76" w:author="Calil Amaral" w:date="2019-10-28T16:47:00Z"/>
              <w:rFonts w:asciiTheme="minorHAnsi" w:eastAsiaTheme="minorEastAsia" w:hAnsiTheme="minorHAnsi" w:cstheme="minorBidi"/>
              <w:noProof/>
              <w:sz w:val="22"/>
              <w:szCs w:val="22"/>
              <w:lang w:val="en-US"/>
            </w:rPr>
          </w:pPr>
          <w:ins w:id="7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78" w:author="Calil Amaral" w:date="2019-10-28T16:47:00Z">
            <w:r>
              <w:rPr>
                <w:noProof/>
                <w:webHidden/>
              </w:rPr>
              <w:t>18</w:t>
            </w:r>
            <w:r>
              <w:rPr>
                <w:noProof/>
                <w:webHidden/>
              </w:rPr>
              <w:fldChar w:fldCharType="end"/>
            </w:r>
            <w:r w:rsidRPr="00703839">
              <w:rPr>
                <w:rStyle w:val="Hyperlink"/>
                <w:noProof/>
              </w:rPr>
              <w:fldChar w:fldCharType="end"/>
            </w:r>
          </w:ins>
        </w:p>
        <w:p w14:paraId="24576ED2" w14:textId="334DE732" w:rsidR="00C2289B" w:rsidRDefault="00C2289B">
          <w:pPr>
            <w:pStyle w:val="TOC1"/>
            <w:tabs>
              <w:tab w:val="left" w:pos="880"/>
            </w:tabs>
            <w:rPr>
              <w:ins w:id="79" w:author="Calil Amaral" w:date="2019-10-28T16:47:00Z"/>
              <w:rFonts w:asciiTheme="minorHAnsi" w:eastAsiaTheme="minorEastAsia" w:hAnsiTheme="minorHAnsi" w:cstheme="minorBidi"/>
              <w:b w:val="0"/>
              <w:sz w:val="22"/>
              <w:szCs w:val="22"/>
              <w:lang w:val="en-US"/>
            </w:rPr>
          </w:pPr>
          <w:ins w:id="80"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81" w:author="Calil Amaral" w:date="2019-10-28T16:47:00Z">
            <w:r>
              <w:rPr>
                <w:webHidden/>
              </w:rPr>
              <w:t>19</w:t>
            </w:r>
            <w:r>
              <w:rPr>
                <w:webHidden/>
              </w:rPr>
              <w:fldChar w:fldCharType="end"/>
            </w:r>
            <w:r w:rsidRPr="00703839">
              <w:rPr>
                <w:rStyle w:val="Hyperlink"/>
              </w:rPr>
              <w:fldChar w:fldCharType="end"/>
            </w:r>
          </w:ins>
        </w:p>
        <w:p w14:paraId="49434129" w14:textId="4C8DEBA2" w:rsidR="00C2289B" w:rsidRDefault="00C2289B">
          <w:pPr>
            <w:pStyle w:val="TOC1"/>
            <w:tabs>
              <w:tab w:val="left" w:pos="880"/>
            </w:tabs>
            <w:rPr>
              <w:ins w:id="82" w:author="Calil Amaral" w:date="2019-10-28T16:47:00Z"/>
              <w:rFonts w:asciiTheme="minorHAnsi" w:eastAsiaTheme="minorEastAsia" w:hAnsiTheme="minorHAnsi" w:cstheme="minorBidi"/>
              <w:b w:val="0"/>
              <w:sz w:val="22"/>
              <w:szCs w:val="22"/>
              <w:lang w:val="en-US"/>
            </w:rPr>
          </w:pPr>
          <w:ins w:id="83"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84" w:author="Calil Amaral" w:date="2019-10-28T16:47:00Z">
            <w:r>
              <w:rPr>
                <w:webHidden/>
              </w:rPr>
              <w:t>19</w:t>
            </w:r>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85" w:author="Calil Amaral" w:date="2019-10-28T15:52:00Z"/>
              <w:rFonts w:asciiTheme="minorHAnsi" w:eastAsiaTheme="minorEastAsia" w:hAnsiTheme="minorHAnsi" w:cstheme="minorBidi"/>
              <w:b w:val="0"/>
              <w:sz w:val="22"/>
              <w:szCs w:val="22"/>
              <w:lang w:val="en-US"/>
            </w:rPr>
          </w:pPr>
          <w:del w:id="86" w:author="Calil Amaral" w:date="2019-10-28T15:52:00Z">
            <w:r w:rsidRPr="00EE4CE3" w:rsidDel="00EE4CE3">
              <w:rPr>
                <w:rPrChange w:id="87" w:author="Calil Amaral" w:date="2019-10-28T15:52:00Z">
                  <w:rPr>
                    <w:rStyle w:val="Hyperlink"/>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88" w:author="Calil Amaral" w:date="2019-10-28T15:52:00Z">
                  <w:rPr>
                    <w:rStyle w:val="Hyperlink"/>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89" w:author="Calil Amaral" w:date="2019-10-28T15:52:00Z"/>
              <w:rFonts w:asciiTheme="minorHAnsi" w:eastAsiaTheme="minorEastAsia" w:hAnsiTheme="minorHAnsi" w:cstheme="minorBidi"/>
              <w:noProof/>
              <w:sz w:val="22"/>
              <w:szCs w:val="22"/>
              <w:lang w:val="en-US"/>
            </w:rPr>
          </w:pPr>
          <w:del w:id="90" w:author="Calil Amaral" w:date="2019-10-28T15:52:00Z">
            <w:r w:rsidRPr="00EE4CE3" w:rsidDel="00EE4CE3">
              <w:rPr>
                <w:rPrChange w:id="91"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92"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93" w:author="Calil Amaral" w:date="2019-10-28T15:52:00Z"/>
              <w:rFonts w:asciiTheme="minorHAnsi" w:eastAsiaTheme="minorEastAsia" w:hAnsiTheme="minorHAnsi" w:cstheme="minorBidi"/>
              <w:noProof/>
              <w:sz w:val="22"/>
              <w:szCs w:val="22"/>
              <w:lang w:val="en-US"/>
            </w:rPr>
          </w:pPr>
          <w:del w:id="94" w:author="Calil Amaral" w:date="2019-10-28T15:52:00Z">
            <w:r w:rsidRPr="00EE4CE3" w:rsidDel="00EE4CE3">
              <w:rPr>
                <w:rPrChange w:id="95"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96"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97" w:author="Calil Amaral" w:date="2019-10-28T15:52:00Z"/>
              <w:rFonts w:asciiTheme="minorHAnsi" w:eastAsiaTheme="minorEastAsia" w:hAnsiTheme="minorHAnsi" w:cstheme="minorBidi"/>
              <w:noProof/>
              <w:sz w:val="22"/>
              <w:szCs w:val="22"/>
              <w:lang w:val="en-US"/>
            </w:rPr>
          </w:pPr>
          <w:del w:id="98" w:author="Calil Amaral" w:date="2019-10-28T15:52:00Z">
            <w:r w:rsidRPr="00EE4CE3" w:rsidDel="00EE4CE3">
              <w:rPr>
                <w:rPrChange w:id="99"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00"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01" w:author="Calil Amaral" w:date="2019-10-28T15:52:00Z"/>
              <w:rFonts w:asciiTheme="minorHAnsi" w:eastAsiaTheme="minorEastAsia" w:hAnsiTheme="minorHAnsi" w:cstheme="minorBidi"/>
              <w:b w:val="0"/>
              <w:sz w:val="22"/>
              <w:szCs w:val="22"/>
              <w:lang w:val="en-US"/>
            </w:rPr>
          </w:pPr>
          <w:del w:id="102" w:author="Calil Amaral" w:date="2019-10-28T15:52:00Z">
            <w:r w:rsidRPr="00EE4CE3" w:rsidDel="00EE4CE3">
              <w:rPr>
                <w:rPrChange w:id="103"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04" w:author="Calil Amaral" w:date="2019-10-28T15:52:00Z">
                  <w:rPr>
                    <w:rStyle w:val="Hyperlink"/>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05" w:author="Calil Amaral" w:date="2019-10-28T15:52:00Z"/>
              <w:rFonts w:asciiTheme="minorHAnsi" w:eastAsiaTheme="minorEastAsia" w:hAnsiTheme="minorHAnsi" w:cstheme="minorBidi"/>
              <w:noProof/>
              <w:sz w:val="22"/>
              <w:szCs w:val="22"/>
              <w:lang w:val="en-US"/>
            </w:rPr>
          </w:pPr>
          <w:del w:id="106" w:author="Calil Amaral" w:date="2019-10-28T15:52:00Z">
            <w:r w:rsidRPr="00EE4CE3" w:rsidDel="00EE4CE3">
              <w:rPr>
                <w:rPrChange w:id="107"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08"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09" w:author="Calil Amaral" w:date="2019-10-28T15:52:00Z"/>
              <w:rFonts w:asciiTheme="minorHAnsi" w:eastAsiaTheme="minorEastAsia" w:hAnsiTheme="minorHAnsi" w:cstheme="minorBidi"/>
              <w:noProof/>
              <w:sz w:val="22"/>
              <w:szCs w:val="22"/>
              <w:lang w:val="en-US"/>
            </w:rPr>
          </w:pPr>
          <w:del w:id="110" w:author="Calil Amaral" w:date="2019-10-28T15:52:00Z">
            <w:r w:rsidRPr="00EE4CE3" w:rsidDel="00EE4CE3">
              <w:rPr>
                <w:rPrChange w:id="111"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12"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13" w:author="Calil Amaral" w:date="2019-10-28T15:52:00Z"/>
              <w:rFonts w:asciiTheme="minorHAnsi" w:eastAsiaTheme="minorEastAsia" w:hAnsiTheme="minorHAnsi" w:cstheme="minorBidi"/>
              <w:noProof/>
              <w:sz w:val="22"/>
              <w:szCs w:val="22"/>
              <w:lang w:val="en-US"/>
            </w:rPr>
          </w:pPr>
          <w:del w:id="114" w:author="Calil Amaral" w:date="2019-10-28T15:52:00Z">
            <w:r w:rsidRPr="00EE4CE3" w:rsidDel="00EE4CE3">
              <w:rPr>
                <w:rPrChange w:id="115"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16"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17" w:author="Calil Amaral" w:date="2019-10-28T15:52:00Z"/>
              <w:rFonts w:asciiTheme="minorHAnsi" w:eastAsiaTheme="minorEastAsia" w:hAnsiTheme="minorHAnsi" w:cstheme="minorBidi"/>
              <w:noProof/>
              <w:sz w:val="22"/>
              <w:szCs w:val="22"/>
              <w:lang w:val="en-US"/>
            </w:rPr>
          </w:pPr>
          <w:del w:id="118" w:author="Calil Amaral" w:date="2019-10-28T15:52:00Z">
            <w:r w:rsidRPr="00EE4CE3" w:rsidDel="00EE4CE3">
              <w:rPr>
                <w:rPrChange w:id="119"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20"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21" w:author="Calil Amaral" w:date="2019-10-28T15:52:00Z"/>
              <w:rFonts w:asciiTheme="minorHAnsi" w:eastAsiaTheme="minorEastAsia" w:hAnsiTheme="minorHAnsi" w:cstheme="minorBidi"/>
              <w:noProof/>
              <w:sz w:val="22"/>
              <w:szCs w:val="22"/>
              <w:lang w:val="en-US"/>
            </w:rPr>
          </w:pPr>
          <w:del w:id="122" w:author="Calil Amaral" w:date="2019-10-28T15:52:00Z">
            <w:r w:rsidRPr="00EE4CE3" w:rsidDel="00EE4CE3">
              <w:rPr>
                <w:rPrChange w:id="123"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24"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25" w:author="Calil Amaral" w:date="2019-10-28T15:52:00Z"/>
              <w:rFonts w:asciiTheme="minorHAnsi" w:eastAsiaTheme="minorEastAsia" w:hAnsiTheme="minorHAnsi" w:cstheme="minorBidi"/>
              <w:noProof/>
              <w:sz w:val="22"/>
              <w:szCs w:val="22"/>
              <w:lang w:val="en-US"/>
            </w:rPr>
          </w:pPr>
          <w:del w:id="126" w:author="Calil Amaral" w:date="2019-10-28T15:52:00Z">
            <w:r w:rsidRPr="00EE4CE3" w:rsidDel="00EE4CE3">
              <w:rPr>
                <w:rPrChange w:id="127"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28"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29" w:author="Calil Amaral" w:date="2019-10-28T15:52:00Z"/>
              <w:rFonts w:asciiTheme="minorHAnsi" w:eastAsiaTheme="minorEastAsia" w:hAnsiTheme="minorHAnsi" w:cstheme="minorBidi"/>
              <w:noProof/>
              <w:sz w:val="22"/>
              <w:szCs w:val="22"/>
              <w:lang w:val="en-US"/>
            </w:rPr>
          </w:pPr>
          <w:del w:id="130" w:author="Calil Amaral" w:date="2019-10-28T15:52:00Z">
            <w:r w:rsidRPr="00EE4CE3" w:rsidDel="00EE4CE3">
              <w:rPr>
                <w:rPrChange w:id="131"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32"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33" w:author="Calil Amaral" w:date="2019-10-28T15:52:00Z"/>
              <w:rFonts w:asciiTheme="minorHAnsi" w:eastAsiaTheme="minorEastAsia" w:hAnsiTheme="minorHAnsi" w:cstheme="minorBidi"/>
              <w:noProof/>
              <w:sz w:val="22"/>
              <w:szCs w:val="22"/>
              <w:lang w:val="en-US"/>
            </w:rPr>
          </w:pPr>
          <w:del w:id="134" w:author="Calil Amaral" w:date="2019-10-28T15:52:00Z">
            <w:r w:rsidRPr="00EE4CE3" w:rsidDel="00EE4CE3">
              <w:rPr>
                <w:rPrChange w:id="135"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36"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37" w:author="Calil Amaral" w:date="2019-10-28T15:52:00Z"/>
              <w:rFonts w:asciiTheme="minorHAnsi" w:eastAsiaTheme="minorEastAsia" w:hAnsiTheme="minorHAnsi" w:cstheme="minorBidi"/>
              <w:b w:val="0"/>
              <w:sz w:val="22"/>
              <w:szCs w:val="22"/>
              <w:lang w:val="en-US"/>
            </w:rPr>
          </w:pPr>
          <w:del w:id="138" w:author="Calil Amaral" w:date="2019-10-28T15:52:00Z">
            <w:r w:rsidRPr="00EE4CE3" w:rsidDel="00EE4CE3">
              <w:rPr>
                <w:rPrChange w:id="139" w:author="Calil Amaral" w:date="2019-10-28T15:52:00Z">
                  <w:rPr>
                    <w:rStyle w:val="Hyperlink"/>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40" w:author="Calil Amaral" w:date="2019-10-28T15:52:00Z">
                  <w:rPr>
                    <w:rStyle w:val="Hyperlink"/>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41" w:author="Calil Amaral" w:date="2019-10-28T15:52:00Z"/>
              <w:rFonts w:asciiTheme="minorHAnsi" w:eastAsiaTheme="minorEastAsia" w:hAnsiTheme="minorHAnsi" w:cstheme="minorBidi"/>
              <w:noProof/>
              <w:sz w:val="22"/>
              <w:szCs w:val="22"/>
              <w:lang w:val="en-US"/>
            </w:rPr>
          </w:pPr>
          <w:del w:id="142" w:author="Calil Amaral" w:date="2019-10-28T15:52:00Z">
            <w:r w:rsidRPr="00EE4CE3" w:rsidDel="00EE4CE3">
              <w:rPr>
                <w:rPrChange w:id="143"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44"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45" w:author="Calil Amaral" w:date="2019-10-28T15:52:00Z"/>
              <w:rFonts w:asciiTheme="minorHAnsi" w:eastAsiaTheme="minorEastAsia" w:hAnsiTheme="minorHAnsi" w:cstheme="minorBidi"/>
              <w:noProof/>
              <w:sz w:val="22"/>
              <w:szCs w:val="22"/>
              <w:lang w:val="en-US"/>
            </w:rPr>
          </w:pPr>
          <w:del w:id="146" w:author="Calil Amaral" w:date="2019-10-28T15:52:00Z">
            <w:r w:rsidRPr="00EE4CE3" w:rsidDel="00EE4CE3">
              <w:rPr>
                <w:rPrChange w:id="147"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48"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49" w:author="Calil Amaral" w:date="2019-10-28T15:52:00Z"/>
              <w:rFonts w:asciiTheme="minorHAnsi" w:eastAsiaTheme="minorEastAsia" w:hAnsiTheme="minorHAnsi" w:cstheme="minorBidi"/>
              <w:b w:val="0"/>
              <w:sz w:val="22"/>
              <w:szCs w:val="22"/>
              <w:lang w:val="en-US"/>
            </w:rPr>
          </w:pPr>
          <w:del w:id="150" w:author="Calil Amaral" w:date="2019-10-28T15:52:00Z">
            <w:r w:rsidRPr="00EE4CE3" w:rsidDel="00EE4CE3">
              <w:rPr>
                <w:rPrChange w:id="151" w:author="Calil Amaral" w:date="2019-10-28T15:52:00Z">
                  <w:rPr>
                    <w:rStyle w:val="Hyperlink"/>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52" w:author="Calil Amaral" w:date="2019-10-28T15:52:00Z">
                  <w:rPr>
                    <w:rStyle w:val="Hyperlink"/>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53" w:author="Calil Amaral" w:date="2019-10-28T15:52:00Z"/>
              <w:rFonts w:asciiTheme="minorHAnsi" w:eastAsiaTheme="minorEastAsia" w:hAnsiTheme="minorHAnsi" w:cstheme="minorBidi"/>
              <w:b w:val="0"/>
              <w:sz w:val="22"/>
              <w:szCs w:val="22"/>
              <w:lang w:val="en-US"/>
            </w:rPr>
          </w:pPr>
          <w:del w:id="154" w:author="Calil Amaral" w:date="2019-10-28T15:52:00Z">
            <w:r w:rsidRPr="00EE4CE3" w:rsidDel="00EE4CE3">
              <w:rPr>
                <w:rPrChange w:id="155" w:author="Calil Amaral" w:date="2019-10-28T15:52:00Z">
                  <w:rPr>
                    <w:rStyle w:val="Hyperlink"/>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56" w:author="Calil Amaral" w:date="2019-10-28T15:52:00Z">
                  <w:rPr>
                    <w:rStyle w:val="Hyperlink"/>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57" w:name="_Toc23173660"/>
      <w:r>
        <w:rPr>
          <w:lang w:val="en-US"/>
        </w:rPr>
        <w:lastRenderedPageBreak/>
        <w:t>INTRODUCTION</w:t>
      </w:r>
      <w:bookmarkEnd w:id="157"/>
    </w:p>
    <w:p w14:paraId="5F4004F0" w14:textId="059242CC"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0037C3D7" w:rsidR="00590ADA" w:rsidRDefault="00514C02" w:rsidP="004836DE">
      <w:pPr>
        <w:rPr>
          <w:lang w:val="en-US"/>
        </w:rPr>
      </w:pPr>
      <w:commentRangeStart w:id="158"/>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commentRangeEnd w:id="158"/>
      <w:r w:rsidR="00E01CFE">
        <w:rPr>
          <w:rStyle w:val="CommentReference"/>
        </w:rPr>
        <w:commentReference w:id="158"/>
      </w:r>
      <w:r w:rsidR="00DE2853">
        <w:rPr>
          <w:lang w:val="en-US"/>
        </w:rPr>
        <w:t>Such optimizations</w:t>
      </w:r>
      <w:r w:rsidR="00795883">
        <w:rPr>
          <w:lang w:val="en-US"/>
        </w:rPr>
        <w:t xml:space="preserve"> can</w:t>
      </w:r>
      <w:r w:rsidR="00DE2853">
        <w:rPr>
          <w:lang w:val="en-US"/>
        </w:rPr>
        <w:t xml:space="preserve"> result in </w:t>
      </w:r>
      <w:r w:rsidR="00414FB3">
        <w:rPr>
          <w:lang w:val="en-US"/>
        </w:rPr>
        <w:t>lower</w:t>
      </w:r>
      <w:r>
        <w:rPr>
          <w:lang w:val="en-US"/>
        </w:rPr>
        <w:t xml:space="preserve"> assembly part count and component weight</w:t>
      </w:r>
      <w:r w:rsidR="00084103">
        <w:rPr>
          <w:lang w:val="en-US"/>
        </w:rPr>
        <w:t xml:space="preserve">, leading to more efficient operation and less fuel consumption in systems such as airplanes </w:t>
      </w:r>
      <w:r w:rsidR="0036105F">
        <w:rPr>
          <w:lang w:val="en-US"/>
        </w:rPr>
        <w:fldChar w:fldCharType="begin" w:fldLock="1"/>
      </w:r>
      <w:r w:rsidR="00960749">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[2]","plainTextFormattedCitation":"[2]","previouslyFormattedCitation":"[2]"},"properties":{"noteIndex":0},"schema":"https://github.com/citation-style-language/schema/raw/master/csl-citation.json"}</w:instrText>
      </w:r>
      <w:r w:rsidR="0036105F">
        <w:rPr>
          <w:lang w:val="en-US"/>
        </w:rPr>
        <w:fldChar w:fldCharType="separate"/>
      </w:r>
      <w:r w:rsidR="0036105F" w:rsidRPr="0036105F">
        <w:rPr>
          <w:noProof/>
          <w:lang w:val="en-US"/>
        </w:rPr>
        <w:t>[2]</w:t>
      </w:r>
      <w:r w:rsidR="0036105F">
        <w:rPr>
          <w:lang w:val="en-US"/>
        </w:rPr>
        <w:fldChar w:fldCharType="end"/>
      </w:r>
      <w:r w:rsidR="00C86674">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C86674">
        <w:rPr>
          <w:lang w:val="en-US"/>
        </w:rPr>
        <w:fldChar w:fldCharType="separate"/>
      </w:r>
      <w:r w:rsidR="0036105F" w:rsidRPr="0036105F">
        <w:rPr>
          <w:noProof/>
          <w:lang w:val="en-US"/>
        </w:rPr>
        <w:t>[3]</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59" w:author="Calil Amaral" w:date="2019-10-28T16:47:00Z">
        <w:r w:rsidR="00C2289B" w:rsidRPr="003C2965">
          <w:rPr>
            <w:lang w:val="en-US"/>
          </w:rPr>
          <w:t xml:space="preserve">Figure </w:t>
        </w:r>
        <w:r w:rsidR="00C2289B">
          <w:rPr>
            <w:noProof/>
            <w:lang w:val="en-US"/>
          </w:rPr>
          <w:t>1</w:t>
        </w:r>
      </w:ins>
      <w:del w:id="160"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6AA05F79" w:rsidR="003C2965" w:rsidRPr="003C2965" w:rsidRDefault="003C2965">
      <w:pPr>
        <w:pStyle w:val="Caption"/>
        <w:rPr>
          <w:lang w:val="en-US"/>
        </w:rPr>
      </w:pPr>
      <w:bookmarkStart w:id="16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C2289B">
        <w:rPr>
          <w:noProof/>
          <w:lang w:val="en-US"/>
        </w:rPr>
        <w:t>1</w:t>
      </w:r>
      <w:r>
        <w:fldChar w:fldCharType="end"/>
      </w:r>
      <w:bookmarkEnd w:id="16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FB5CB5">
        <w:rPr>
          <w:lang w:val="en-US"/>
        </w:rPr>
        <w:fldChar w:fldCharType="separate"/>
      </w:r>
      <w:r w:rsidR="0036105F" w:rsidRPr="0036105F">
        <w:rPr>
          <w:i w:val="0"/>
          <w:noProof/>
          <w:lang w:val="en-US"/>
        </w:rPr>
        <w:t>[3]</w:t>
      </w:r>
      <w:r w:rsidR="00FB5CB5">
        <w:rPr>
          <w:lang w:val="en-US"/>
        </w:rPr>
        <w:fldChar w:fldCharType="end"/>
      </w:r>
      <w:r w:rsidR="00FB5CB5">
        <w:rPr>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FB5CB5">
        <w:rPr>
          <w:lang w:val="en-US"/>
        </w:rPr>
        <w:fldChar w:fldCharType="separate"/>
      </w:r>
      <w:r w:rsidR="00044C4F" w:rsidRPr="00044C4F">
        <w:rPr>
          <w:i w:val="0"/>
          <w:noProof/>
          <w:lang w:val="en-US"/>
        </w:rPr>
        <w:t>[4]</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1D1A75">
        <w:rPr>
          <w:lang w:val="en-US"/>
        </w:rPr>
        <w:fldChar w:fldCharType="separate"/>
      </w:r>
      <w:r w:rsidR="0036105F" w:rsidRPr="0036105F">
        <w:rPr>
          <w:i w:val="0"/>
          <w:noProof/>
          <w:lang w:val="en-US"/>
        </w:rPr>
        <w:t>[3]</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03255B">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[5]","plainTextFormattedCitation":"[5]","previouslyFormattedCitation":"[5]"},"properties":{"noteIndex":0},"schema":"https://github.com/citation-style-language/schema/raw/master/csl-citation.json"}</w:instrText>
      </w:r>
      <w:r w:rsidR="00330282">
        <w:rPr>
          <w:lang w:val="en-US"/>
        </w:rPr>
        <w:fldChar w:fldCharType="separate"/>
      </w:r>
      <w:r w:rsidR="00044C4F" w:rsidRPr="00044C4F">
        <w:rPr>
          <w:i w:val="0"/>
          <w:noProof/>
          <w:lang w:val="en-US"/>
        </w:rPr>
        <w:t>[5]</w:t>
      </w:r>
      <w:r w:rsidR="00330282">
        <w:rPr>
          <w:lang w:val="en-US"/>
        </w:rPr>
        <w:fldChar w:fldCharType="end"/>
      </w:r>
      <w:r w:rsidR="003E7569">
        <w:rPr>
          <w:lang w:val="en-US"/>
        </w:rPr>
        <w:t xml:space="preserve">. </w:t>
      </w:r>
    </w:p>
    <w:p w14:paraId="5468AC6F" w14:textId="31D6BB7D" w:rsidR="00B85B19" w:rsidRDefault="007F02CA" w:rsidP="004836DE">
      <w:pPr>
        <w:rPr>
          <w:lang w:val="en-US"/>
        </w:rPr>
      </w:pPr>
      <w:r w:rsidRPr="007F02CA">
        <w:rPr>
          <w:lang w:val="en-US"/>
        </w:rPr>
        <w:t>Despite the promising features</w:t>
      </w:r>
      <w:ins w:id="162"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B85B19" w:rsidRPr="00B85B19">
        <w:rPr>
          <w:lang w:val="en-US"/>
        </w:rPr>
        <w:t xml:space="preserve">. </w:t>
      </w:r>
    </w:p>
    <w:p w14:paraId="22500D37" w14:textId="1E148C88"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t>
      </w:r>
      <w:r w:rsidRPr="00AE30A8">
        <w:rPr>
          <w:lang w:val="en-US"/>
        </w:rPr>
        <w:lastRenderedPageBreak/>
        <w:t xml:space="preserve">when compared to </w:t>
      </w:r>
      <w:commentRangeStart w:id="163"/>
      <w:r w:rsidRPr="00AE30A8">
        <w:rPr>
          <w:lang w:val="en-US"/>
        </w:rPr>
        <w:t xml:space="preserve">PBF technology </w:t>
      </w:r>
      <w:commentRangeEnd w:id="163"/>
      <w:r w:rsidR="00E3530A">
        <w:rPr>
          <w:rStyle w:val="CommentReference"/>
        </w:rPr>
        <w:commentReference w:id="163"/>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03255B">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[6]","plainTextFormattedCitation":"[6]","previouslyFormattedCitation":"[6]"},"properties":{"noteIndex":0},"schema":"https://github.com/citation-style-language/schema/raw/master/csl-citation.json"}</w:instrText>
      </w:r>
      <w:r w:rsidR="0022383E">
        <w:rPr>
          <w:lang w:val="en-US"/>
        </w:rPr>
        <w:fldChar w:fldCharType="separate"/>
      </w:r>
      <w:r w:rsidR="00044C4F" w:rsidRPr="00044C4F">
        <w:rPr>
          <w:noProof/>
          <w:lang w:val="en-US"/>
        </w:rPr>
        <w:t>[6]</w:t>
      </w:r>
      <w:r w:rsidR="0022383E">
        <w:rPr>
          <w:lang w:val="en-US"/>
        </w:rPr>
        <w:fldChar w:fldCharType="end"/>
      </w:r>
      <w:r w:rsidRPr="00AE30A8">
        <w:rPr>
          <w:lang w:val="en-US"/>
        </w:rPr>
        <w:t>.</w:t>
      </w:r>
    </w:p>
    <w:p w14:paraId="398B94C7" w14:textId="3D666069"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03255B">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044C4F">
        <w:rPr>
          <w:lang w:val="en-US"/>
        </w:rPr>
        <w:fldChar w:fldCharType="separate"/>
      </w:r>
      <w:r w:rsidR="00044C4F" w:rsidRPr="00044C4F">
        <w:rPr>
          <w:noProof/>
          <w:lang w:val="en-US"/>
        </w:rPr>
        <w:t>[7]</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03255B">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sidR="00AD6A39">
        <w:rPr>
          <w:lang w:val="en-US"/>
        </w:rPr>
        <w:fldChar w:fldCharType="separate"/>
      </w:r>
      <w:r w:rsidR="00044C4F" w:rsidRPr="00044C4F">
        <w:rPr>
          <w:noProof/>
          <w:lang w:val="en-US"/>
        </w:rPr>
        <w:t>[8]</w:t>
      </w:r>
      <w:r w:rsidR="00AD6A39">
        <w:rPr>
          <w:lang w:val="en-US"/>
        </w:rPr>
        <w:fldChar w:fldCharType="end"/>
      </w:r>
      <w:r w:rsidR="00042CB4" w:rsidRPr="00AB0DEC">
        <w:rPr>
          <w:lang w:val="en-US"/>
        </w:rPr>
        <w:t>.</w:t>
      </w:r>
    </w:p>
    <w:p w14:paraId="0C076CD7" w14:textId="0AC4C55E" w:rsidR="00556047" w:rsidRDefault="00042CB4" w:rsidP="004836DE">
      <w:pPr>
        <w:rPr>
          <w:lang w:val="en-US"/>
        </w:rPr>
      </w:pPr>
      <w:del w:id="164" w:author="Milton Pereira" w:date="2019-10-21T16:43:00Z">
        <w:r w:rsidRPr="00AB0DEC" w:rsidDel="00E3530A">
          <w:rPr>
            <w:lang w:val="en-US"/>
          </w:rPr>
          <w:delText xml:space="preserve"> </w:delText>
        </w:r>
      </w:del>
      <w:r>
        <w:rPr>
          <w:lang w:val="en-US"/>
        </w:rPr>
        <w:t xml:space="preserve">In this context, the mechanical properties resulting from the </w:t>
      </w:r>
      <w:del w:id="165" w:author="Milton Pereira" w:date="2019-10-21T16:43:00Z">
        <w:r w:rsidDel="00E3530A">
          <w:rPr>
            <w:lang w:val="en-US"/>
          </w:rPr>
          <w:delText>process,</w:delText>
        </w:r>
      </w:del>
      <w:ins w:id="166"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167" w:author="Calil Amaral" w:date="2019-10-28T16:47:00Z">
        <w:r w:rsidR="00C2289B" w:rsidRPr="009C3C03">
          <w:rPr>
            <w:lang w:val="en-US"/>
          </w:rPr>
          <w:t xml:space="preserve">Figure </w:t>
        </w:r>
        <w:r w:rsidR="00C2289B">
          <w:rPr>
            <w:noProof/>
            <w:lang w:val="en-US"/>
          </w:rPr>
          <w:t>2</w:t>
        </w:r>
      </w:ins>
      <w:del w:id="168"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169"/>
      <w:r>
        <w:rPr>
          <w:noProof/>
          <w:lang w:eastAsia="pt-BR"/>
        </w:rPr>
        <w:drawing>
          <wp:inline distT="0" distB="0" distL="0" distR="0" wp14:anchorId="6F6DE562" wp14:editId="320155B5">
            <wp:extent cx="5968355" cy="243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0213" cy="2467758"/>
                    </a:xfrm>
                    <a:prstGeom prst="rect">
                      <a:avLst/>
                    </a:prstGeom>
                  </pic:spPr>
                </pic:pic>
              </a:graphicData>
            </a:graphic>
          </wp:inline>
        </w:drawing>
      </w:r>
      <w:commentRangeEnd w:id="169"/>
      <w:r w:rsidR="007C59A0">
        <w:rPr>
          <w:rStyle w:val="CommentReference"/>
        </w:rPr>
        <w:commentReference w:id="169"/>
      </w:r>
    </w:p>
    <w:p w14:paraId="3DBBF9E0" w14:textId="5AEADB09" w:rsidR="00556047" w:rsidRPr="009C3C03" w:rsidRDefault="00556047" w:rsidP="00164600">
      <w:pPr>
        <w:pStyle w:val="Caption"/>
        <w:jc w:val="left"/>
        <w:rPr>
          <w:lang w:val="en-US"/>
        </w:rPr>
      </w:pPr>
      <w:bookmarkStart w:id="170"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C2289B">
        <w:rPr>
          <w:noProof/>
          <w:lang w:val="en-US"/>
        </w:rPr>
        <w:t>2</w:t>
      </w:r>
      <w:r>
        <w:fldChar w:fldCharType="end"/>
      </w:r>
      <w:bookmarkEnd w:id="170"/>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03255B">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[8]","plainTextFormattedCitation":"[8]","previouslyFormattedCitation":"[8]"},"properties":{"noteIndex":0},"schema":"https://github.com/citation-style-language/schema/raw/master/csl-citation.json"}</w:instrText>
      </w:r>
      <w:r>
        <w:rPr>
          <w:rStyle w:val="FootnoteReference"/>
          <w:lang w:val="en-US"/>
        </w:rPr>
        <w:fldChar w:fldCharType="separate"/>
      </w:r>
      <w:r w:rsidR="00044C4F" w:rsidRPr="00044C4F">
        <w:rPr>
          <w:i w:val="0"/>
          <w:noProof/>
          <w:lang w:val="en-US"/>
        </w:rPr>
        <w:t>[8]</w:t>
      </w:r>
      <w:r>
        <w:rPr>
          <w:rStyle w:val="FootnoteReference"/>
          <w:lang w:val="en-US"/>
        </w:rPr>
        <w:fldChar w:fldCharType="end"/>
      </w:r>
      <w:r w:rsidRPr="009C3C03">
        <w:rPr>
          <w:lang w:val="en-US"/>
        </w:rPr>
        <w:t>.</w:t>
      </w:r>
    </w:p>
    <w:p w14:paraId="6098EF71" w14:textId="3602E70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03255B">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[9]","plainTextFormattedCitation":"[9]","previouslyFormattedCitation":"[9]"},"properties":{"noteIndex":0},"schema":"https://github.com/citation-style-language/schema/raw/master/csl-citation.json"}</w:instrText>
      </w:r>
      <w:r w:rsidR="00795883">
        <w:rPr>
          <w:lang w:val="en-US"/>
        </w:rPr>
        <w:fldChar w:fldCharType="separate"/>
      </w:r>
      <w:r w:rsidR="00044C4F" w:rsidRPr="00044C4F">
        <w:rPr>
          <w:noProof/>
          <w:lang w:val="en-US"/>
        </w:rPr>
        <w:t>[9]</w:t>
      </w:r>
      <w:r w:rsidR="00795883">
        <w:rPr>
          <w:lang w:val="en-US"/>
        </w:rPr>
        <w:fldChar w:fldCharType="end"/>
      </w:r>
      <w:r w:rsidR="00795883">
        <w:rPr>
          <w:lang w:val="en-US"/>
        </w:rPr>
        <w:fldChar w:fldCharType="begin" w:fldLock="1"/>
      </w:r>
      <w:r w:rsidR="0003255B">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[7]","plainTextFormattedCitation":"[7]","previouslyFormattedCitation":"[7]"},"properties":{"noteIndex":0},"schema":"https://github.com/citation-style-language/schema/raw/master/csl-citation.json"}</w:instrText>
      </w:r>
      <w:r w:rsidR="00795883">
        <w:rPr>
          <w:lang w:val="en-US"/>
        </w:rPr>
        <w:fldChar w:fldCharType="separate"/>
      </w:r>
      <w:r w:rsidR="00044C4F" w:rsidRPr="00044C4F">
        <w:rPr>
          <w:noProof/>
          <w:lang w:val="en-US"/>
        </w:rPr>
        <w:t>[7]</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171" w:author="Milton Pereira" w:date="2019-10-21T16:54:00Z"/>
          <w:lang w:val="en-US"/>
        </w:rPr>
      </w:pPr>
      <w:bookmarkStart w:id="172" w:name="_Toc23170383"/>
      <w:bookmarkStart w:id="173" w:name="_Toc23173661"/>
      <w:bookmarkEnd w:id="172"/>
      <w:bookmarkEnd w:id="173"/>
    </w:p>
    <w:p w14:paraId="316A9B83" w14:textId="545C719C" w:rsidR="00AF430A" w:rsidRPr="00A006BD" w:rsidRDefault="006302B6" w:rsidP="00060ABB">
      <w:pPr>
        <w:pStyle w:val="Heading2"/>
        <w:rPr>
          <w:lang w:val="en-US"/>
        </w:rPr>
      </w:pPr>
      <w:commentRangeStart w:id="174"/>
      <w:del w:id="175" w:author="Calil Amaral" w:date="2019-10-28T14:48:00Z">
        <w:r w:rsidDel="002C33CA">
          <w:rPr>
            <w:lang w:val="en-US"/>
          </w:rPr>
          <w:delText>GOALS</w:delText>
        </w:r>
        <w:commentRangeEnd w:id="174"/>
        <w:r w:rsidR="00E3530A" w:rsidDel="002C33CA">
          <w:rPr>
            <w:rStyle w:val="CommentReference"/>
            <w:b w:val="0"/>
          </w:rPr>
          <w:commentReference w:id="174"/>
        </w:r>
      </w:del>
      <w:bookmarkStart w:id="176" w:name="_Toc23173662"/>
      <w:ins w:id="177" w:author="Calil Amaral" w:date="2019-10-28T14:48:00Z">
        <w:r w:rsidR="002C33CA">
          <w:rPr>
            <w:lang w:val="en-US"/>
          </w:rPr>
          <w:t>OBJECTIVES</w:t>
        </w:r>
      </w:ins>
      <w:bookmarkEnd w:id="176"/>
    </w:p>
    <w:p w14:paraId="6AF9018B" w14:textId="6B8690AB" w:rsidR="00AF27A4" w:rsidRPr="00A006BD" w:rsidRDefault="0004547D" w:rsidP="00060ABB">
      <w:pPr>
        <w:pStyle w:val="Heading3"/>
        <w:rPr>
          <w:lang w:val="en-US"/>
        </w:rPr>
      </w:pPr>
      <w:r w:rsidRPr="00A006BD">
        <w:rPr>
          <w:lang w:val="en-US"/>
        </w:rPr>
        <w:t xml:space="preserve">   </w:t>
      </w:r>
      <w:bookmarkStart w:id="178" w:name="_Toc23173663"/>
      <w:r w:rsidR="004257E0">
        <w:rPr>
          <w:lang w:val="en-US"/>
        </w:rPr>
        <w:t xml:space="preserve">General </w:t>
      </w:r>
      <w:del w:id="179" w:author="Calil Amaral" w:date="2019-10-28T14:48:00Z">
        <w:r w:rsidR="004257E0" w:rsidDel="002C33CA">
          <w:rPr>
            <w:lang w:val="en-US"/>
          </w:rPr>
          <w:delText>goals</w:delText>
        </w:r>
      </w:del>
      <w:ins w:id="180" w:author="Calil Amaral" w:date="2019-10-28T14:48:00Z">
        <w:r w:rsidR="002C33CA">
          <w:rPr>
            <w:lang w:val="en-US"/>
          </w:rPr>
          <w:t>objectives</w:t>
        </w:r>
      </w:ins>
      <w:bookmarkEnd w:id="178"/>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181" w:name="_Toc23173664"/>
      <w:r w:rsidR="006302B6">
        <w:rPr>
          <w:lang w:val="en-US"/>
        </w:rPr>
        <w:t xml:space="preserve">Specific </w:t>
      </w:r>
      <w:del w:id="182" w:author="Calil Amaral" w:date="2019-10-28T14:48:00Z">
        <w:r w:rsidR="006302B6" w:rsidDel="002C33CA">
          <w:rPr>
            <w:lang w:val="en-US"/>
          </w:rPr>
          <w:delText>goals</w:delText>
        </w:r>
      </w:del>
      <w:ins w:id="183" w:author="Calil Amaral" w:date="2019-10-28T14:48:00Z">
        <w:r w:rsidR="002C33CA">
          <w:rPr>
            <w:lang w:val="en-US"/>
          </w:rPr>
          <w:t>objectives</w:t>
        </w:r>
      </w:ins>
      <w:bookmarkEnd w:id="181"/>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184"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185" w:author="Calil Amaral" w:date="2019-10-28T14:49:00Z"/>
          <w:lang w:val="en-US"/>
        </w:rPr>
      </w:pPr>
      <w:commentRangeStart w:id="186"/>
      <w:r w:rsidRPr="00F549DF">
        <w:rPr>
          <w:lang w:val="en-US"/>
        </w:rPr>
        <w:t xml:space="preserve">Report </w:t>
      </w:r>
      <w:commentRangeEnd w:id="186"/>
      <w:r w:rsidR="00E3530A">
        <w:rPr>
          <w:rStyle w:val="CommentReference"/>
        </w:rPr>
        <w:commentReference w:id="186"/>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187" w:author="Calil Amaral" w:date="2019-10-28T14:49:00Z">
        <w:r>
          <w:rPr>
            <w:lang w:val="en-US"/>
          </w:rPr>
          <w:t xml:space="preserve">Compare </w:t>
        </w:r>
      </w:ins>
      <w:ins w:id="188" w:author="Calil Amaral" w:date="2019-10-28T14:50:00Z">
        <w:r>
          <w:rPr>
            <w:lang w:val="en-US"/>
          </w:rPr>
          <w:t>properties with those manufactured by a stablished process;</w:t>
        </w:r>
      </w:ins>
    </w:p>
    <w:p w14:paraId="7DFC20A1" w14:textId="38DE8086" w:rsidR="006C602C" w:rsidRDefault="006C602C">
      <w:pPr>
        <w:spacing w:line="259" w:lineRule="auto"/>
        <w:ind w:firstLine="0"/>
        <w:jc w:val="left"/>
        <w:rPr>
          <w:lang w:val="en-US"/>
        </w:rPr>
      </w:pPr>
      <w:r>
        <w:rPr>
          <w:lang w:val="en-US"/>
        </w:rPr>
        <w:br w:type="page"/>
      </w:r>
    </w:p>
    <w:p w14:paraId="42B53831" w14:textId="024144AD" w:rsidR="00503F2A" w:rsidRPr="00A006BD" w:rsidRDefault="00700643" w:rsidP="00060ABB">
      <w:pPr>
        <w:pStyle w:val="Heading1"/>
        <w:rPr>
          <w:lang w:val="en-US"/>
        </w:rPr>
      </w:pPr>
      <w:bookmarkStart w:id="189" w:name="_Toc23173665"/>
      <w:r>
        <w:rPr>
          <w:lang w:val="en-US"/>
        </w:rPr>
        <w:lastRenderedPageBreak/>
        <w:t>LIRETATURE</w:t>
      </w:r>
      <w:r w:rsidR="00DE6CC0">
        <w:rPr>
          <w:lang w:val="en-US"/>
        </w:rPr>
        <w:t xml:space="preserve"> REVIEW</w:t>
      </w:r>
      <w:bookmarkEnd w:id="189"/>
    </w:p>
    <w:p w14:paraId="60D5A79B" w14:textId="1AF1A899" w:rsidR="00866A60" w:rsidRPr="00A006BD" w:rsidRDefault="00844231" w:rsidP="00060ABB">
      <w:pPr>
        <w:pStyle w:val="Heading2"/>
        <w:rPr>
          <w:lang w:val="en-US"/>
        </w:rPr>
      </w:pPr>
      <w:bookmarkStart w:id="190" w:name="_Toc23173666"/>
      <w:r w:rsidRPr="00A006BD">
        <w:rPr>
          <w:lang w:val="en-US"/>
        </w:rPr>
        <w:t>ADDITIVE MANUFACTURING</w:t>
      </w:r>
      <w:bookmarkEnd w:id="190"/>
      <w:r w:rsidR="00357F0E" w:rsidRPr="00A006BD">
        <w:rPr>
          <w:lang w:val="en-US"/>
        </w:rPr>
        <w:t xml:space="preserve"> </w:t>
      </w:r>
    </w:p>
    <w:p w14:paraId="74E5A9F0" w14:textId="22BAF266"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03255B">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044C4F" w:rsidRPr="00044C4F">
        <w:rPr>
          <w:bCs/>
          <w:noProof/>
          <w:lang w:val="en-US"/>
        </w:rPr>
        <w:t>[10]</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commentRangeStart w:id="191"/>
      <w:r w:rsidRPr="00A006BD">
        <w:rPr>
          <w:noProof/>
          <w:lang w:eastAsia="pt-BR"/>
        </w:rPr>
        <w:drawing>
          <wp:inline distT="0" distB="0" distL="0" distR="0" wp14:anchorId="5D7AF4FB" wp14:editId="6202D2E0">
            <wp:extent cx="3991492" cy="3124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956" cy="3196573"/>
                    </a:xfrm>
                    <a:prstGeom prst="rect">
                      <a:avLst/>
                    </a:prstGeom>
                  </pic:spPr>
                </pic:pic>
              </a:graphicData>
            </a:graphic>
          </wp:inline>
        </w:drawing>
      </w:r>
      <w:commentRangeEnd w:id="191"/>
      <w:r w:rsidR="007C59A0">
        <w:rPr>
          <w:rStyle w:val="CommentReference"/>
        </w:rPr>
        <w:commentReference w:id="191"/>
      </w:r>
    </w:p>
    <w:p w14:paraId="792A0E7E" w14:textId="57233CB5" w:rsidR="006750A6" w:rsidRPr="00A006BD" w:rsidRDefault="006750A6" w:rsidP="006750A6">
      <w:pPr>
        <w:pStyle w:val="Caption"/>
        <w:jc w:val="center"/>
        <w:rPr>
          <w:lang w:val="en-US"/>
        </w:rPr>
      </w:pPr>
      <w:bookmarkStart w:id="192"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2289B">
        <w:rPr>
          <w:noProof/>
          <w:lang w:val="en-US"/>
        </w:rPr>
        <w:t>3</w:t>
      </w:r>
      <w:r w:rsidRPr="00A006BD">
        <w:rPr>
          <w:lang w:val="en-US"/>
        </w:rPr>
        <w:fldChar w:fldCharType="end"/>
      </w:r>
      <w:bookmarkEnd w:id="192"/>
      <w:r w:rsidRPr="00A006BD">
        <w:rPr>
          <w:lang w:val="en-US"/>
        </w:rPr>
        <w:t xml:space="preserve"> - Generic process of CAD to part, showing eight stages </w:t>
      </w:r>
      <w:r w:rsidR="007F43BA">
        <w:rPr>
          <w:rStyle w:val="FootnoteReference"/>
          <w:lang w:val="en-US"/>
        </w:rPr>
        <w:fldChar w:fldCharType="begin" w:fldLock="1"/>
      </w:r>
      <w:r w:rsidR="0003255B">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[11]","plainTextFormattedCitation":"[11]","previouslyFormattedCitation":"[11]"},"properties":{"noteIndex":0},"schema":"https://github.com/citation-style-language/schema/raw/master/csl-citation.json"}</w:instrText>
      </w:r>
      <w:r w:rsidR="007F43BA">
        <w:rPr>
          <w:rStyle w:val="FootnoteReference"/>
          <w:lang w:val="en-US"/>
        </w:rPr>
        <w:fldChar w:fldCharType="separate"/>
      </w:r>
      <w:r w:rsidR="00044C4F" w:rsidRPr="00044C4F">
        <w:rPr>
          <w:bCs/>
          <w:i w:val="0"/>
          <w:noProof/>
          <w:lang w:val="en-US"/>
        </w:rPr>
        <w:t>[11]</w:t>
      </w:r>
      <w:r w:rsidR="007F43BA">
        <w:rPr>
          <w:rStyle w:val="FootnoteReference"/>
          <w:lang w:val="en-US"/>
        </w:rPr>
        <w:fldChar w:fldCharType="end"/>
      </w:r>
      <w:r w:rsidRPr="00A006BD">
        <w:rPr>
          <w:lang w:val="en-US"/>
        </w:rPr>
        <w:t>.</w:t>
      </w:r>
    </w:p>
    <w:p w14:paraId="78B03D31" w14:textId="7770514E"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ins w:id="193" w:author="Calil Amaral" w:date="2019-10-28T16:47:00Z">
        <w:r w:rsidR="00C2289B" w:rsidRPr="00A006BD">
          <w:rPr>
            <w:lang w:val="en-US"/>
          </w:rPr>
          <w:t xml:space="preserve">Figure </w:t>
        </w:r>
        <w:r w:rsidR="00C2289B">
          <w:rPr>
            <w:noProof/>
            <w:lang w:val="en-US"/>
          </w:rPr>
          <w:t>3</w:t>
        </w:r>
      </w:ins>
      <w:del w:id="194" w:author="Calil Amaral" w:date="2019-10-28T15:52:00Z">
        <w:r w:rsidR="001B6890" w:rsidRPr="00A006BD" w:rsidDel="00EE4CE3">
          <w:rPr>
            <w:lang w:val="en-US"/>
          </w:rPr>
          <w:delText xml:space="preserve">Figure </w:delText>
        </w:r>
        <w:r w:rsidR="001B6890" w:rsidDel="00EE4CE3">
          <w:rPr>
            <w:noProof/>
            <w:lang w:val="en-US"/>
          </w:rPr>
          <w:delText>3</w:delText>
        </w:r>
      </w:del>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Pr>
          <w:lang w:val="en-US"/>
        </w:rPr>
        <w:t xml:space="preserve">, </w:t>
      </w:r>
      <w:r w:rsidR="003512D2" w:rsidRPr="00A006BD">
        <w:rPr>
          <w:lang w:val="en-US"/>
        </w:rPr>
        <w:t>locally melting the material by a heat source</w:t>
      </w:r>
      <w:r w:rsidR="00B21A63">
        <w:rPr>
          <w:lang w:val="en-US"/>
        </w:rPr>
        <w:t xml:space="preserve"> </w:t>
      </w:r>
      <w:r w:rsidR="00B21A63">
        <w:rPr>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B21A63">
        <w:rPr>
          <w:lang w:val="en-US"/>
        </w:rPr>
        <w:fldChar w:fldCharType="separate"/>
      </w:r>
      <w:r w:rsidR="00044C4F" w:rsidRPr="00044C4F">
        <w:rPr>
          <w:noProof/>
          <w:lang w:val="en-US"/>
        </w:rPr>
        <w:t>[4]</w:t>
      </w:r>
      <w:r w:rsidR="00B21A63">
        <w:rPr>
          <w:lang w:val="en-US"/>
        </w:rPr>
        <w:fldChar w:fldCharType="end"/>
      </w:r>
      <w:r w:rsidR="003512D2" w:rsidRPr="00A006BD">
        <w:rPr>
          <w:lang w:val="en-US"/>
        </w:rPr>
        <w:t xml:space="preserve">. The part is then removed and usually post-processed before being </w:t>
      </w:r>
      <w:r w:rsidR="006C602C">
        <w:rPr>
          <w:lang w:val="en-US"/>
        </w:rPr>
        <w:t>ready</w:t>
      </w:r>
      <w:r w:rsidR="003512D2" w:rsidRPr="00A006BD">
        <w:rPr>
          <w:lang w:val="en-US"/>
        </w:rPr>
        <w:t xml:space="preserve"> for the application.</w:t>
      </w:r>
    </w:p>
    <w:p w14:paraId="167D9AFF" w14:textId="3B68872F"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lastRenderedPageBreak/>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195" w:author="Calil Amaral" w:date="2019-10-28T16:47:00Z">
        <w:r w:rsidR="00C2289B" w:rsidRPr="00A006BD">
          <w:rPr>
            <w:lang w:val="en-US"/>
          </w:rPr>
          <w:t xml:space="preserve">Table </w:t>
        </w:r>
        <w:r w:rsidR="00C2289B">
          <w:rPr>
            <w:noProof/>
            <w:lang w:val="en-US"/>
          </w:rPr>
          <w:t>1</w:t>
        </w:r>
      </w:ins>
      <w:del w:id="196"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20F02FDA" w:rsidR="006750A6" w:rsidRPr="00A006BD" w:rsidRDefault="006750A6" w:rsidP="006750A6">
      <w:pPr>
        <w:pStyle w:val="Caption"/>
        <w:keepNext/>
        <w:rPr>
          <w:lang w:val="en-US"/>
        </w:rPr>
      </w:pPr>
      <w:bookmarkStart w:id="197"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C2289B">
        <w:rPr>
          <w:noProof/>
          <w:lang w:val="en-US"/>
        </w:rPr>
        <w:t>1</w:t>
      </w:r>
      <w:r w:rsidRPr="00A006BD">
        <w:rPr>
          <w:lang w:val="en-US"/>
        </w:rPr>
        <w:fldChar w:fldCharType="end"/>
      </w:r>
      <w:bookmarkEnd w:id="197"/>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03255B">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[10]","plainTextFormattedCitation":"[10]","previouslyFormattedCitation":"[10]"},"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[10]</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[12]</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[13]</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8"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199">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00"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01" w:author="Calil Amaral" w:date="2019-10-28T14:52:00Z">
                  <w:rPr>
                    <w:b/>
                    <w:bCs/>
                    <w:sz w:val="16"/>
                    <w:szCs w:val="16"/>
                  </w:rPr>
                </w:rPrChange>
              </w:rPr>
            </w:pPr>
            <w:commentRangeStart w:id="202"/>
            <w:r w:rsidRPr="002C33CA">
              <w:rPr>
                <w:b/>
                <w:bCs/>
                <w:sz w:val="22"/>
                <w:szCs w:val="22"/>
                <w:rPrChange w:id="203" w:author="Calil Amaral" w:date="2019-10-28T14:52:00Z">
                  <w:rPr>
                    <w:b/>
                    <w:bCs/>
                    <w:sz w:val="16"/>
                    <w:szCs w:val="16"/>
                  </w:rPr>
                </w:rPrChange>
              </w:rPr>
              <w:t>Category</w:t>
            </w:r>
          </w:p>
        </w:tc>
        <w:tc>
          <w:tcPr>
            <w:tcW w:w="2551" w:type="dxa"/>
            <w:tcBorders>
              <w:top w:val="single" w:sz="4" w:space="0" w:color="auto"/>
              <w:bottom w:val="single" w:sz="4" w:space="0" w:color="auto"/>
            </w:tcBorders>
            <w:tcPrChange w:id="204"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05" w:author="Calil Amaral" w:date="2019-10-28T14:52:00Z">
                  <w:rPr>
                    <w:b/>
                    <w:bCs/>
                    <w:sz w:val="16"/>
                    <w:szCs w:val="16"/>
                  </w:rPr>
                </w:rPrChange>
              </w:rPr>
            </w:pPr>
            <w:r w:rsidRPr="002C33CA">
              <w:rPr>
                <w:b/>
                <w:bCs/>
                <w:sz w:val="22"/>
                <w:szCs w:val="22"/>
                <w:rPrChange w:id="206" w:author="Calil Amaral" w:date="2019-10-28T14:52:00Z">
                  <w:rPr>
                    <w:b/>
                    <w:bCs/>
                    <w:sz w:val="16"/>
                    <w:szCs w:val="16"/>
                  </w:rPr>
                </w:rPrChange>
              </w:rPr>
              <w:t>Example</w:t>
            </w:r>
          </w:p>
        </w:tc>
        <w:tc>
          <w:tcPr>
            <w:tcW w:w="2835" w:type="dxa"/>
            <w:tcBorders>
              <w:top w:val="single" w:sz="4" w:space="0" w:color="auto"/>
              <w:bottom w:val="single" w:sz="4" w:space="0" w:color="auto"/>
            </w:tcBorders>
            <w:tcPrChange w:id="207"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08" w:author="Calil Amaral" w:date="2019-10-28T14:52:00Z">
                  <w:rPr>
                    <w:b/>
                    <w:bCs/>
                    <w:sz w:val="16"/>
                    <w:szCs w:val="16"/>
                  </w:rPr>
                </w:rPrChange>
              </w:rPr>
            </w:pPr>
            <w:r w:rsidRPr="002C33CA">
              <w:rPr>
                <w:b/>
                <w:bCs/>
                <w:sz w:val="22"/>
                <w:szCs w:val="22"/>
                <w:rPrChange w:id="209"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10"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11" w:author="Calil Amaral" w:date="2019-10-28T14:52:00Z">
                  <w:rPr>
                    <w:b/>
                    <w:bCs/>
                    <w:sz w:val="16"/>
                    <w:szCs w:val="16"/>
                  </w:rPr>
                </w:rPrChange>
              </w:rPr>
            </w:pPr>
            <w:r w:rsidRPr="002C33CA">
              <w:rPr>
                <w:b/>
                <w:bCs/>
                <w:sz w:val="22"/>
                <w:szCs w:val="22"/>
                <w:rPrChange w:id="212"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13"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14" w:author="Calil Amaral" w:date="2019-10-28T14:52:00Z">
                  <w:rPr>
                    <w:sz w:val="16"/>
                    <w:szCs w:val="16"/>
                  </w:rPr>
                </w:rPrChange>
              </w:rPr>
            </w:pPr>
            <w:r w:rsidRPr="002C33CA">
              <w:rPr>
                <w:sz w:val="22"/>
                <w:szCs w:val="22"/>
                <w:rPrChange w:id="215" w:author="Calil Amaral" w:date="2019-10-28T14:52:00Z">
                  <w:rPr>
                    <w:sz w:val="16"/>
                    <w:szCs w:val="16"/>
                  </w:rPr>
                </w:rPrChange>
              </w:rPr>
              <w:t>Binder Jetting</w:t>
            </w:r>
          </w:p>
        </w:tc>
        <w:tc>
          <w:tcPr>
            <w:tcW w:w="2551" w:type="dxa"/>
            <w:tcBorders>
              <w:top w:val="single" w:sz="4" w:space="0" w:color="auto"/>
            </w:tcBorders>
            <w:tcPrChange w:id="216"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17" w:author="Calil Amaral" w:date="2019-10-28T14:52:00Z">
                  <w:rPr>
                    <w:sz w:val="16"/>
                    <w:szCs w:val="16"/>
                  </w:rPr>
                </w:rPrChange>
              </w:rPr>
            </w:pPr>
            <w:r w:rsidRPr="002C33CA">
              <w:rPr>
                <w:sz w:val="22"/>
                <w:szCs w:val="22"/>
                <w:rPrChange w:id="218" w:author="Calil Amaral" w:date="2019-10-28T14:52:00Z">
                  <w:rPr>
                    <w:sz w:val="16"/>
                    <w:szCs w:val="16"/>
                  </w:rPr>
                </w:rPrChange>
              </w:rPr>
              <w:t>3D printing;</w:t>
            </w:r>
          </w:p>
        </w:tc>
        <w:tc>
          <w:tcPr>
            <w:tcW w:w="2835" w:type="dxa"/>
            <w:tcBorders>
              <w:top w:val="single" w:sz="4" w:space="0" w:color="auto"/>
            </w:tcBorders>
            <w:tcPrChange w:id="219"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20" w:author="Calil Amaral" w:date="2019-10-28T14:52:00Z">
                  <w:rPr>
                    <w:sz w:val="16"/>
                    <w:szCs w:val="16"/>
                  </w:rPr>
                </w:rPrChange>
              </w:rPr>
            </w:pPr>
            <w:r w:rsidRPr="002C33CA">
              <w:rPr>
                <w:sz w:val="22"/>
                <w:szCs w:val="22"/>
                <w:rPrChange w:id="221" w:author="Calil Amaral" w:date="2019-10-28T14:52:00Z">
                  <w:rPr>
                    <w:sz w:val="16"/>
                    <w:szCs w:val="16"/>
                  </w:rPr>
                </w:rPrChange>
              </w:rPr>
              <w:t>Metals, Polymers, Composites, Ceramics</w:t>
            </w:r>
          </w:p>
        </w:tc>
        <w:tc>
          <w:tcPr>
            <w:tcW w:w="991" w:type="dxa"/>
            <w:tcBorders>
              <w:top w:val="single" w:sz="4" w:space="0" w:color="auto"/>
            </w:tcBorders>
            <w:tcPrChange w:id="222"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223" w:author="Calil Amaral" w:date="2019-10-28T14:52:00Z">
                  <w:rPr>
                    <w:sz w:val="16"/>
                    <w:szCs w:val="16"/>
                  </w:rPr>
                </w:rPrChange>
              </w:rPr>
            </w:pPr>
            <w:r w:rsidRPr="002C33CA">
              <w:rPr>
                <w:sz w:val="22"/>
                <w:szCs w:val="22"/>
                <w:rPrChange w:id="224" w:author="Calil Amaral" w:date="2019-10-28T14:52:00Z">
                  <w:rPr>
                    <w:sz w:val="16"/>
                    <w:szCs w:val="16"/>
                  </w:rPr>
                </w:rPrChange>
              </w:rPr>
              <w:t>Low</w:t>
            </w:r>
          </w:p>
        </w:tc>
      </w:tr>
      <w:tr w:rsidR="006750A6" w:rsidRPr="002C33CA" w14:paraId="4E4D0BFF" w14:textId="77777777" w:rsidTr="002C33CA">
        <w:tc>
          <w:tcPr>
            <w:tcW w:w="2694" w:type="dxa"/>
            <w:tcPrChange w:id="225"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226" w:author="Calil Amaral" w:date="2019-10-28T14:52:00Z">
                  <w:rPr>
                    <w:sz w:val="16"/>
                    <w:szCs w:val="16"/>
                  </w:rPr>
                </w:rPrChange>
              </w:rPr>
            </w:pPr>
            <w:r w:rsidRPr="002C33CA">
              <w:rPr>
                <w:sz w:val="22"/>
                <w:szCs w:val="22"/>
                <w:rPrChange w:id="227" w:author="Calil Amaral" w:date="2019-10-28T14:52:00Z">
                  <w:rPr>
                    <w:sz w:val="16"/>
                    <w:szCs w:val="16"/>
                  </w:rPr>
                </w:rPrChange>
              </w:rPr>
              <w:t>Directed Energy Deposition</w:t>
            </w:r>
          </w:p>
        </w:tc>
        <w:tc>
          <w:tcPr>
            <w:tcW w:w="2551" w:type="dxa"/>
            <w:tcPrChange w:id="228"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229" w:author="Calil Amaral" w:date="2019-10-28T14:52:00Z">
                  <w:rPr>
                    <w:sz w:val="16"/>
                    <w:szCs w:val="16"/>
                  </w:rPr>
                </w:rPrChange>
              </w:rPr>
            </w:pPr>
            <w:r w:rsidRPr="002C33CA">
              <w:rPr>
                <w:sz w:val="22"/>
                <w:szCs w:val="22"/>
                <w:rPrChange w:id="230" w:author="Calil Amaral" w:date="2019-10-28T14:52:00Z">
                  <w:rPr>
                    <w:sz w:val="16"/>
                    <w:szCs w:val="16"/>
                  </w:rPr>
                </w:rPrChange>
              </w:rPr>
              <w:t>WAAM</w:t>
            </w:r>
            <w:r w:rsidRPr="002C33CA">
              <w:rPr>
                <w:sz w:val="22"/>
                <w:szCs w:val="22"/>
                <w:vertAlign w:val="superscript"/>
                <w:rPrChange w:id="231" w:author="Calil Amaral" w:date="2019-10-28T14:52:00Z">
                  <w:rPr>
                    <w:sz w:val="16"/>
                    <w:szCs w:val="16"/>
                    <w:vertAlign w:val="superscript"/>
                  </w:rPr>
                </w:rPrChange>
              </w:rPr>
              <w:t>1</w:t>
            </w:r>
            <w:r w:rsidRPr="002C33CA">
              <w:rPr>
                <w:sz w:val="22"/>
                <w:szCs w:val="22"/>
                <w:rPrChange w:id="232" w:author="Calil Amaral" w:date="2019-10-28T14:52:00Z">
                  <w:rPr>
                    <w:sz w:val="16"/>
                    <w:szCs w:val="16"/>
                  </w:rPr>
                </w:rPrChange>
              </w:rPr>
              <w:t>, Laser Cladding;</w:t>
            </w:r>
          </w:p>
        </w:tc>
        <w:tc>
          <w:tcPr>
            <w:tcW w:w="2835" w:type="dxa"/>
            <w:tcPrChange w:id="233"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234" w:author="Calil Amaral" w:date="2019-10-28T14:52:00Z">
                  <w:rPr>
                    <w:sz w:val="16"/>
                    <w:szCs w:val="16"/>
                  </w:rPr>
                </w:rPrChange>
              </w:rPr>
            </w:pPr>
            <w:r w:rsidRPr="002C33CA">
              <w:rPr>
                <w:sz w:val="22"/>
                <w:szCs w:val="22"/>
                <w:rPrChange w:id="235" w:author="Calil Amaral" w:date="2019-10-28T14:52:00Z">
                  <w:rPr>
                    <w:sz w:val="16"/>
                    <w:szCs w:val="16"/>
                  </w:rPr>
                </w:rPrChange>
              </w:rPr>
              <w:t>Metals</w:t>
            </w:r>
          </w:p>
        </w:tc>
        <w:tc>
          <w:tcPr>
            <w:tcW w:w="991" w:type="dxa"/>
            <w:tcPrChange w:id="236"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237" w:author="Calil Amaral" w:date="2019-10-28T14:52:00Z">
                  <w:rPr>
                    <w:sz w:val="16"/>
                    <w:szCs w:val="16"/>
                  </w:rPr>
                </w:rPrChange>
              </w:rPr>
            </w:pPr>
            <w:r w:rsidRPr="002C33CA">
              <w:rPr>
                <w:sz w:val="22"/>
                <w:szCs w:val="22"/>
                <w:rPrChange w:id="238" w:author="Calil Amaral" w:date="2019-10-28T14:52:00Z">
                  <w:rPr>
                    <w:sz w:val="16"/>
                    <w:szCs w:val="16"/>
                  </w:rPr>
                </w:rPrChange>
              </w:rPr>
              <w:t>High</w:t>
            </w:r>
          </w:p>
        </w:tc>
      </w:tr>
      <w:tr w:rsidR="006750A6" w:rsidRPr="002C33CA" w14:paraId="10D430A1" w14:textId="77777777" w:rsidTr="002C33CA">
        <w:tc>
          <w:tcPr>
            <w:tcW w:w="2694" w:type="dxa"/>
            <w:tcPrChange w:id="239"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240" w:author="Calil Amaral" w:date="2019-10-28T14:52:00Z">
                  <w:rPr>
                    <w:sz w:val="16"/>
                    <w:szCs w:val="16"/>
                  </w:rPr>
                </w:rPrChange>
              </w:rPr>
            </w:pPr>
            <w:r w:rsidRPr="002C33CA">
              <w:rPr>
                <w:sz w:val="22"/>
                <w:szCs w:val="22"/>
                <w:rPrChange w:id="241" w:author="Calil Amaral" w:date="2019-10-28T14:52:00Z">
                  <w:rPr>
                    <w:sz w:val="16"/>
                    <w:szCs w:val="16"/>
                  </w:rPr>
                </w:rPrChange>
              </w:rPr>
              <w:t>Material Extrusion</w:t>
            </w:r>
          </w:p>
        </w:tc>
        <w:tc>
          <w:tcPr>
            <w:tcW w:w="2551" w:type="dxa"/>
            <w:tcPrChange w:id="242"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243" w:author="Calil Amaral" w:date="2019-10-28T14:52:00Z">
                  <w:rPr>
                    <w:sz w:val="16"/>
                    <w:szCs w:val="16"/>
                    <w:vertAlign w:val="superscript"/>
                  </w:rPr>
                </w:rPrChange>
              </w:rPr>
            </w:pPr>
            <w:r w:rsidRPr="002C33CA">
              <w:rPr>
                <w:sz w:val="22"/>
                <w:szCs w:val="22"/>
                <w:rPrChange w:id="244" w:author="Calil Amaral" w:date="2019-10-28T14:52:00Z">
                  <w:rPr>
                    <w:sz w:val="16"/>
                    <w:szCs w:val="16"/>
                  </w:rPr>
                </w:rPrChange>
              </w:rPr>
              <w:t>FDM</w:t>
            </w:r>
            <w:r w:rsidRPr="002C33CA">
              <w:rPr>
                <w:sz w:val="22"/>
                <w:szCs w:val="22"/>
                <w:vertAlign w:val="superscript"/>
                <w:rPrChange w:id="245" w:author="Calil Amaral" w:date="2019-10-28T14:52:00Z">
                  <w:rPr>
                    <w:sz w:val="16"/>
                    <w:szCs w:val="16"/>
                    <w:vertAlign w:val="superscript"/>
                  </w:rPr>
                </w:rPrChange>
              </w:rPr>
              <w:t>2</w:t>
            </w:r>
          </w:p>
        </w:tc>
        <w:tc>
          <w:tcPr>
            <w:tcW w:w="2835" w:type="dxa"/>
            <w:tcPrChange w:id="246"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247" w:author="Calil Amaral" w:date="2019-10-28T14:52:00Z">
                  <w:rPr>
                    <w:sz w:val="16"/>
                    <w:szCs w:val="16"/>
                  </w:rPr>
                </w:rPrChange>
              </w:rPr>
            </w:pPr>
            <w:r w:rsidRPr="002C33CA">
              <w:rPr>
                <w:sz w:val="22"/>
                <w:szCs w:val="22"/>
                <w:rPrChange w:id="248" w:author="Calil Amaral" w:date="2019-10-28T14:52:00Z">
                  <w:rPr>
                    <w:sz w:val="16"/>
                    <w:szCs w:val="16"/>
                  </w:rPr>
                </w:rPrChange>
              </w:rPr>
              <w:t>Thermoplastics, Waxes</w:t>
            </w:r>
          </w:p>
        </w:tc>
        <w:tc>
          <w:tcPr>
            <w:tcW w:w="991" w:type="dxa"/>
            <w:tcPrChange w:id="249"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250" w:author="Calil Amaral" w:date="2019-10-28T14:52:00Z">
                  <w:rPr>
                    <w:sz w:val="16"/>
                    <w:szCs w:val="16"/>
                  </w:rPr>
                </w:rPrChange>
              </w:rPr>
            </w:pPr>
            <w:r w:rsidRPr="002C33CA">
              <w:rPr>
                <w:sz w:val="22"/>
                <w:szCs w:val="22"/>
                <w:rPrChange w:id="251" w:author="Calil Amaral" w:date="2019-10-28T14:52:00Z">
                  <w:rPr>
                    <w:sz w:val="16"/>
                    <w:szCs w:val="16"/>
                  </w:rPr>
                </w:rPrChange>
              </w:rPr>
              <w:t>-</w:t>
            </w:r>
          </w:p>
        </w:tc>
      </w:tr>
      <w:tr w:rsidR="006750A6" w:rsidRPr="002C33CA" w14:paraId="306ADAD8" w14:textId="77777777" w:rsidTr="002C33CA">
        <w:tc>
          <w:tcPr>
            <w:tcW w:w="2694" w:type="dxa"/>
            <w:tcPrChange w:id="252"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253" w:author="Calil Amaral" w:date="2019-10-28T14:52:00Z">
                  <w:rPr>
                    <w:sz w:val="16"/>
                    <w:szCs w:val="16"/>
                  </w:rPr>
                </w:rPrChange>
              </w:rPr>
            </w:pPr>
            <w:r w:rsidRPr="002C33CA">
              <w:rPr>
                <w:sz w:val="22"/>
                <w:szCs w:val="22"/>
                <w:rPrChange w:id="254" w:author="Calil Amaral" w:date="2019-10-28T14:52:00Z">
                  <w:rPr>
                    <w:sz w:val="16"/>
                    <w:szCs w:val="16"/>
                  </w:rPr>
                </w:rPrChange>
              </w:rPr>
              <w:t>Material Jetting</w:t>
            </w:r>
          </w:p>
        </w:tc>
        <w:tc>
          <w:tcPr>
            <w:tcW w:w="2551" w:type="dxa"/>
            <w:tcPrChange w:id="255"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256" w:author="Calil Amaral" w:date="2019-10-28T14:52:00Z">
                  <w:rPr>
                    <w:sz w:val="16"/>
                    <w:szCs w:val="16"/>
                  </w:rPr>
                </w:rPrChange>
              </w:rPr>
            </w:pPr>
            <w:proofErr w:type="spellStart"/>
            <w:r w:rsidRPr="002C33CA">
              <w:rPr>
                <w:sz w:val="22"/>
                <w:szCs w:val="22"/>
                <w:rPrChange w:id="257" w:author="Calil Amaral" w:date="2019-10-28T14:52:00Z">
                  <w:rPr>
                    <w:sz w:val="16"/>
                    <w:szCs w:val="16"/>
                  </w:rPr>
                </w:rPrChange>
              </w:rPr>
              <w:t>Polyjet</w:t>
            </w:r>
            <w:proofErr w:type="spellEnd"/>
          </w:p>
        </w:tc>
        <w:tc>
          <w:tcPr>
            <w:tcW w:w="2835" w:type="dxa"/>
            <w:tcPrChange w:id="258"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259" w:author="Calil Amaral" w:date="2019-10-28T14:52:00Z">
                  <w:rPr>
                    <w:sz w:val="16"/>
                    <w:szCs w:val="16"/>
                  </w:rPr>
                </w:rPrChange>
              </w:rPr>
            </w:pPr>
            <w:r w:rsidRPr="002C33CA">
              <w:rPr>
                <w:sz w:val="22"/>
                <w:szCs w:val="22"/>
                <w:rPrChange w:id="260" w:author="Calil Amaral" w:date="2019-10-28T14:52:00Z">
                  <w:rPr>
                    <w:sz w:val="16"/>
                    <w:szCs w:val="16"/>
                  </w:rPr>
                </w:rPrChange>
              </w:rPr>
              <w:t>UV curable resins</w:t>
            </w:r>
          </w:p>
        </w:tc>
        <w:tc>
          <w:tcPr>
            <w:tcW w:w="991" w:type="dxa"/>
            <w:tcPrChange w:id="261"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262" w:author="Calil Amaral" w:date="2019-10-28T14:52:00Z">
                  <w:rPr>
                    <w:sz w:val="16"/>
                    <w:szCs w:val="16"/>
                  </w:rPr>
                </w:rPrChange>
              </w:rPr>
            </w:pPr>
            <w:r w:rsidRPr="002C33CA">
              <w:rPr>
                <w:sz w:val="22"/>
                <w:szCs w:val="22"/>
                <w:rPrChange w:id="263" w:author="Calil Amaral" w:date="2019-10-28T14:52:00Z">
                  <w:rPr>
                    <w:sz w:val="16"/>
                    <w:szCs w:val="16"/>
                  </w:rPr>
                </w:rPrChange>
              </w:rPr>
              <w:t>-</w:t>
            </w:r>
          </w:p>
        </w:tc>
      </w:tr>
      <w:tr w:rsidR="006750A6" w:rsidRPr="002C33CA" w14:paraId="26097348" w14:textId="77777777" w:rsidTr="002C33CA">
        <w:tc>
          <w:tcPr>
            <w:tcW w:w="2694" w:type="dxa"/>
            <w:tcPrChange w:id="264"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265" w:author="Calil Amaral" w:date="2019-10-28T14:52:00Z">
                  <w:rPr>
                    <w:sz w:val="16"/>
                    <w:szCs w:val="16"/>
                  </w:rPr>
                </w:rPrChange>
              </w:rPr>
            </w:pPr>
            <w:r w:rsidRPr="002C33CA">
              <w:rPr>
                <w:sz w:val="22"/>
                <w:szCs w:val="22"/>
                <w:rPrChange w:id="266" w:author="Calil Amaral" w:date="2019-10-28T14:52:00Z">
                  <w:rPr>
                    <w:sz w:val="16"/>
                    <w:szCs w:val="16"/>
                  </w:rPr>
                </w:rPrChange>
              </w:rPr>
              <w:t>Powder Bed Fusion</w:t>
            </w:r>
          </w:p>
        </w:tc>
        <w:tc>
          <w:tcPr>
            <w:tcW w:w="2551" w:type="dxa"/>
            <w:tcPrChange w:id="267"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268" w:author="Calil Amaral" w:date="2019-10-28T14:52:00Z">
                  <w:rPr>
                    <w:sz w:val="16"/>
                    <w:szCs w:val="16"/>
                    <w:vertAlign w:val="superscript"/>
                  </w:rPr>
                </w:rPrChange>
              </w:rPr>
            </w:pPr>
            <w:r w:rsidRPr="002C33CA">
              <w:rPr>
                <w:sz w:val="22"/>
                <w:szCs w:val="22"/>
                <w:rPrChange w:id="269" w:author="Calil Amaral" w:date="2019-10-28T14:52:00Z">
                  <w:rPr>
                    <w:sz w:val="16"/>
                    <w:szCs w:val="16"/>
                  </w:rPr>
                </w:rPrChange>
              </w:rPr>
              <w:t>SLS</w:t>
            </w:r>
            <w:r w:rsidRPr="002C33CA">
              <w:rPr>
                <w:sz w:val="22"/>
                <w:szCs w:val="22"/>
                <w:vertAlign w:val="superscript"/>
                <w:rPrChange w:id="270" w:author="Calil Amaral" w:date="2019-10-28T14:52:00Z">
                  <w:rPr>
                    <w:sz w:val="16"/>
                    <w:szCs w:val="16"/>
                    <w:vertAlign w:val="superscript"/>
                  </w:rPr>
                </w:rPrChange>
              </w:rPr>
              <w:t>3</w:t>
            </w:r>
            <w:r w:rsidRPr="002C33CA">
              <w:rPr>
                <w:sz w:val="22"/>
                <w:szCs w:val="22"/>
                <w:rPrChange w:id="271" w:author="Calil Amaral" w:date="2019-10-28T14:52:00Z">
                  <w:rPr>
                    <w:sz w:val="16"/>
                    <w:szCs w:val="16"/>
                  </w:rPr>
                </w:rPrChange>
              </w:rPr>
              <w:t>, SLM</w:t>
            </w:r>
            <w:r w:rsidRPr="002C33CA">
              <w:rPr>
                <w:sz w:val="22"/>
                <w:szCs w:val="22"/>
                <w:vertAlign w:val="superscript"/>
                <w:rPrChange w:id="272" w:author="Calil Amaral" w:date="2019-10-28T14:52:00Z">
                  <w:rPr>
                    <w:sz w:val="16"/>
                    <w:szCs w:val="16"/>
                    <w:vertAlign w:val="superscript"/>
                  </w:rPr>
                </w:rPrChange>
              </w:rPr>
              <w:t>4</w:t>
            </w:r>
          </w:p>
        </w:tc>
        <w:tc>
          <w:tcPr>
            <w:tcW w:w="2835" w:type="dxa"/>
            <w:tcPrChange w:id="273"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274" w:author="Calil Amaral" w:date="2019-10-28T14:52:00Z">
                  <w:rPr>
                    <w:sz w:val="16"/>
                    <w:szCs w:val="16"/>
                  </w:rPr>
                </w:rPrChange>
              </w:rPr>
            </w:pPr>
            <w:r w:rsidRPr="002C33CA">
              <w:rPr>
                <w:sz w:val="22"/>
                <w:szCs w:val="22"/>
                <w:rPrChange w:id="275" w:author="Calil Amaral" w:date="2019-10-28T14:52:00Z">
                  <w:rPr>
                    <w:sz w:val="16"/>
                    <w:szCs w:val="16"/>
                  </w:rPr>
                </w:rPrChange>
              </w:rPr>
              <w:t>Metals, Thermoplastics, Ceramic</w:t>
            </w:r>
          </w:p>
        </w:tc>
        <w:tc>
          <w:tcPr>
            <w:tcW w:w="991" w:type="dxa"/>
            <w:tcPrChange w:id="276"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277" w:author="Calil Amaral" w:date="2019-10-28T14:52:00Z">
                  <w:rPr>
                    <w:sz w:val="16"/>
                    <w:szCs w:val="16"/>
                  </w:rPr>
                </w:rPrChange>
              </w:rPr>
            </w:pPr>
            <w:r w:rsidRPr="002C33CA">
              <w:rPr>
                <w:sz w:val="22"/>
                <w:szCs w:val="22"/>
                <w:rPrChange w:id="278" w:author="Calil Amaral" w:date="2019-10-28T14:52:00Z">
                  <w:rPr>
                    <w:sz w:val="16"/>
                    <w:szCs w:val="16"/>
                  </w:rPr>
                </w:rPrChange>
              </w:rPr>
              <w:t>High</w:t>
            </w:r>
          </w:p>
        </w:tc>
      </w:tr>
      <w:tr w:rsidR="006750A6" w:rsidRPr="002C33CA" w14:paraId="664DBBC6" w14:textId="77777777" w:rsidTr="002C33CA">
        <w:tc>
          <w:tcPr>
            <w:tcW w:w="2694" w:type="dxa"/>
            <w:tcPrChange w:id="279"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280" w:author="Calil Amaral" w:date="2019-10-28T14:52:00Z">
                  <w:rPr>
                    <w:sz w:val="16"/>
                    <w:szCs w:val="16"/>
                  </w:rPr>
                </w:rPrChange>
              </w:rPr>
            </w:pPr>
            <w:r w:rsidRPr="002C33CA">
              <w:rPr>
                <w:sz w:val="22"/>
                <w:szCs w:val="22"/>
                <w:rPrChange w:id="281" w:author="Calil Amaral" w:date="2019-10-28T14:52:00Z">
                  <w:rPr>
                    <w:sz w:val="16"/>
                    <w:szCs w:val="16"/>
                  </w:rPr>
                </w:rPrChange>
              </w:rPr>
              <w:t>Sheet Lamination</w:t>
            </w:r>
          </w:p>
        </w:tc>
        <w:tc>
          <w:tcPr>
            <w:tcW w:w="2551" w:type="dxa"/>
            <w:tcPrChange w:id="282"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283" w:author="Calil Amaral" w:date="2019-10-28T14:52:00Z">
                  <w:rPr>
                    <w:sz w:val="16"/>
                    <w:szCs w:val="16"/>
                  </w:rPr>
                </w:rPrChange>
              </w:rPr>
            </w:pPr>
            <w:r w:rsidRPr="002C33CA">
              <w:rPr>
                <w:sz w:val="22"/>
                <w:szCs w:val="22"/>
                <w:rPrChange w:id="284" w:author="Calil Amaral" w:date="2019-10-28T14:52:00Z">
                  <w:rPr>
                    <w:sz w:val="16"/>
                    <w:szCs w:val="16"/>
                  </w:rPr>
                </w:rPrChange>
              </w:rPr>
              <w:t>Sheet forming</w:t>
            </w:r>
          </w:p>
        </w:tc>
        <w:tc>
          <w:tcPr>
            <w:tcW w:w="2835" w:type="dxa"/>
            <w:tcPrChange w:id="285"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286" w:author="Calil Amaral" w:date="2019-10-28T14:52:00Z">
                  <w:rPr>
                    <w:sz w:val="16"/>
                    <w:szCs w:val="16"/>
                  </w:rPr>
                </w:rPrChange>
              </w:rPr>
            </w:pPr>
            <w:r w:rsidRPr="002C33CA">
              <w:rPr>
                <w:sz w:val="22"/>
                <w:szCs w:val="22"/>
                <w:rPrChange w:id="287" w:author="Calil Amaral" w:date="2019-10-28T14:52:00Z">
                  <w:rPr>
                    <w:sz w:val="16"/>
                    <w:szCs w:val="16"/>
                  </w:rPr>
                </w:rPrChange>
              </w:rPr>
              <w:t>Metals, Polymers, Paper</w:t>
            </w:r>
          </w:p>
        </w:tc>
        <w:tc>
          <w:tcPr>
            <w:tcW w:w="991" w:type="dxa"/>
            <w:tcPrChange w:id="288"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289" w:author="Calil Amaral" w:date="2019-10-28T14:52:00Z">
                  <w:rPr>
                    <w:sz w:val="16"/>
                    <w:szCs w:val="16"/>
                  </w:rPr>
                </w:rPrChange>
              </w:rPr>
            </w:pPr>
            <w:r w:rsidRPr="002C33CA">
              <w:rPr>
                <w:sz w:val="22"/>
                <w:szCs w:val="22"/>
                <w:rPrChange w:id="290"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291"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292" w:author="Calil Amaral" w:date="2019-10-28T14:52:00Z">
                  <w:rPr>
                    <w:sz w:val="16"/>
                    <w:szCs w:val="16"/>
                  </w:rPr>
                </w:rPrChange>
              </w:rPr>
            </w:pPr>
            <w:r w:rsidRPr="002C33CA">
              <w:rPr>
                <w:sz w:val="22"/>
                <w:szCs w:val="22"/>
                <w:rPrChange w:id="293" w:author="Calil Amaral" w:date="2019-10-28T14:52:00Z">
                  <w:rPr>
                    <w:sz w:val="16"/>
                    <w:szCs w:val="16"/>
                  </w:rPr>
                </w:rPrChange>
              </w:rPr>
              <w:t>Vat Polymerization</w:t>
            </w:r>
          </w:p>
        </w:tc>
        <w:tc>
          <w:tcPr>
            <w:tcW w:w="2551" w:type="dxa"/>
            <w:tcBorders>
              <w:bottom w:val="single" w:sz="4" w:space="0" w:color="auto"/>
            </w:tcBorders>
            <w:tcPrChange w:id="294"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295" w:author="Calil Amaral" w:date="2019-10-28T14:52:00Z">
                  <w:rPr>
                    <w:sz w:val="16"/>
                    <w:szCs w:val="16"/>
                  </w:rPr>
                </w:rPrChange>
              </w:rPr>
            </w:pPr>
            <w:r w:rsidRPr="002C33CA">
              <w:rPr>
                <w:sz w:val="22"/>
                <w:szCs w:val="22"/>
                <w:rPrChange w:id="296" w:author="Calil Amaral" w:date="2019-10-28T14:52:00Z">
                  <w:rPr>
                    <w:sz w:val="16"/>
                    <w:szCs w:val="16"/>
                  </w:rPr>
                </w:rPrChange>
              </w:rPr>
              <w:t>Stereolithography</w:t>
            </w:r>
          </w:p>
        </w:tc>
        <w:tc>
          <w:tcPr>
            <w:tcW w:w="2835" w:type="dxa"/>
            <w:tcBorders>
              <w:bottom w:val="single" w:sz="4" w:space="0" w:color="auto"/>
            </w:tcBorders>
            <w:tcPrChange w:id="297"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298" w:author="Calil Amaral" w:date="2019-10-28T14:52:00Z">
                  <w:rPr>
                    <w:sz w:val="16"/>
                    <w:szCs w:val="16"/>
                  </w:rPr>
                </w:rPrChange>
              </w:rPr>
            </w:pPr>
            <w:r w:rsidRPr="002C33CA">
              <w:rPr>
                <w:sz w:val="22"/>
                <w:szCs w:val="22"/>
                <w:rPrChange w:id="299" w:author="Calil Amaral" w:date="2019-10-28T14:52:00Z">
                  <w:rPr>
                    <w:sz w:val="16"/>
                    <w:szCs w:val="16"/>
                  </w:rPr>
                </w:rPrChange>
              </w:rPr>
              <w:t>UV curable resins, Wax, Ceramic</w:t>
            </w:r>
          </w:p>
        </w:tc>
        <w:tc>
          <w:tcPr>
            <w:tcW w:w="991" w:type="dxa"/>
            <w:tcBorders>
              <w:bottom w:val="single" w:sz="4" w:space="0" w:color="auto"/>
            </w:tcBorders>
            <w:tcPrChange w:id="300"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01" w:author="Calil Amaral" w:date="2019-10-28T14:52:00Z">
                  <w:rPr>
                    <w:sz w:val="16"/>
                    <w:szCs w:val="16"/>
                  </w:rPr>
                </w:rPrChange>
              </w:rPr>
            </w:pPr>
            <w:r w:rsidRPr="002C33CA">
              <w:rPr>
                <w:sz w:val="22"/>
                <w:szCs w:val="22"/>
                <w:rPrChange w:id="302" w:author="Calil Amaral" w:date="2019-10-28T14:52:00Z">
                  <w:rPr>
                    <w:sz w:val="16"/>
                    <w:szCs w:val="16"/>
                  </w:rPr>
                </w:rPrChange>
              </w:rPr>
              <w:t>-</w:t>
            </w:r>
          </w:p>
        </w:tc>
      </w:tr>
      <w:tr w:rsidR="006750A6" w:rsidRPr="003C66CD" w14:paraId="0A99AB70" w14:textId="77777777" w:rsidTr="002C33CA">
        <w:tc>
          <w:tcPr>
            <w:tcW w:w="8080" w:type="dxa"/>
            <w:gridSpan w:val="3"/>
            <w:tcBorders>
              <w:top w:val="single" w:sz="4" w:space="0" w:color="auto"/>
            </w:tcBorders>
            <w:tcPrChange w:id="303"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04"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05" w:author="Calil Amaral" w:date="2019-10-28T14:52:00Z">
                  <w:rPr>
                    <w:sz w:val="16"/>
                    <w:szCs w:val="16"/>
                  </w:rPr>
                </w:rPrChange>
              </w:rPr>
            </w:pPr>
            <w:r w:rsidRPr="002C33CA">
              <w:rPr>
                <w:sz w:val="22"/>
                <w:szCs w:val="22"/>
                <w:vertAlign w:val="superscript"/>
                <w:rPrChange w:id="306" w:author="Calil Amaral" w:date="2019-10-28T14:52:00Z">
                  <w:rPr>
                    <w:sz w:val="16"/>
                    <w:szCs w:val="16"/>
                    <w:vertAlign w:val="superscript"/>
                  </w:rPr>
                </w:rPrChange>
              </w:rPr>
              <w:t>1</w:t>
            </w:r>
            <w:r w:rsidRPr="002C33CA">
              <w:rPr>
                <w:sz w:val="22"/>
                <w:szCs w:val="22"/>
                <w:rPrChange w:id="307"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08" w:author="Calil Amaral" w:date="2019-10-28T14:52:00Z">
                  <w:rPr>
                    <w:sz w:val="16"/>
                    <w:szCs w:val="16"/>
                  </w:rPr>
                </w:rPrChange>
              </w:rPr>
            </w:pPr>
            <w:r w:rsidRPr="002C33CA">
              <w:rPr>
                <w:sz w:val="22"/>
                <w:szCs w:val="22"/>
                <w:vertAlign w:val="superscript"/>
                <w:rPrChange w:id="309" w:author="Calil Amaral" w:date="2019-10-28T14:52:00Z">
                  <w:rPr>
                    <w:sz w:val="16"/>
                    <w:szCs w:val="16"/>
                    <w:vertAlign w:val="superscript"/>
                  </w:rPr>
                </w:rPrChange>
              </w:rPr>
              <w:t>2</w:t>
            </w:r>
            <w:r w:rsidRPr="002C33CA">
              <w:rPr>
                <w:sz w:val="22"/>
                <w:szCs w:val="22"/>
                <w:rPrChange w:id="310"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11" w:author="Calil Amaral" w:date="2019-10-28T14:52:00Z">
                  <w:rPr>
                    <w:sz w:val="16"/>
                    <w:szCs w:val="16"/>
                  </w:rPr>
                </w:rPrChange>
              </w:rPr>
            </w:pPr>
            <w:r w:rsidRPr="002C33CA">
              <w:rPr>
                <w:sz w:val="22"/>
                <w:szCs w:val="22"/>
                <w:vertAlign w:val="superscript"/>
                <w:rPrChange w:id="312" w:author="Calil Amaral" w:date="2019-10-28T14:52:00Z">
                  <w:rPr>
                    <w:sz w:val="16"/>
                    <w:szCs w:val="16"/>
                    <w:vertAlign w:val="superscript"/>
                  </w:rPr>
                </w:rPrChange>
              </w:rPr>
              <w:t xml:space="preserve">3 </w:t>
            </w:r>
            <w:r w:rsidRPr="002C33CA">
              <w:rPr>
                <w:sz w:val="22"/>
                <w:szCs w:val="22"/>
                <w:rPrChange w:id="313"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14" w:author="Calil Amaral" w:date="2019-10-28T14:52:00Z">
                  <w:rPr>
                    <w:sz w:val="16"/>
                    <w:szCs w:val="16"/>
                  </w:rPr>
                </w:rPrChange>
              </w:rPr>
            </w:pPr>
            <w:r w:rsidRPr="002C33CA">
              <w:rPr>
                <w:sz w:val="22"/>
                <w:szCs w:val="22"/>
                <w:vertAlign w:val="superscript"/>
                <w:rPrChange w:id="315" w:author="Calil Amaral" w:date="2019-10-28T14:52:00Z">
                  <w:rPr>
                    <w:sz w:val="16"/>
                    <w:szCs w:val="16"/>
                    <w:vertAlign w:val="superscript"/>
                  </w:rPr>
                </w:rPrChange>
              </w:rPr>
              <w:t>4</w:t>
            </w:r>
            <w:r w:rsidRPr="002C33CA">
              <w:rPr>
                <w:sz w:val="22"/>
                <w:szCs w:val="22"/>
                <w:rPrChange w:id="316" w:author="Calil Amaral" w:date="2019-10-28T14:52:00Z">
                  <w:rPr>
                    <w:sz w:val="16"/>
                    <w:szCs w:val="16"/>
                  </w:rPr>
                </w:rPrChange>
              </w:rPr>
              <w:t xml:space="preserve"> Selective Laser Melting;</w:t>
            </w:r>
            <w:commentRangeEnd w:id="202"/>
            <w:r w:rsidR="007C59A0" w:rsidRPr="002C33CA">
              <w:rPr>
                <w:rStyle w:val="CommentReference"/>
                <w:sz w:val="22"/>
                <w:szCs w:val="22"/>
                <w:rPrChange w:id="317" w:author="Calil Amaral" w:date="2019-10-28T14:52:00Z">
                  <w:rPr>
                    <w:rStyle w:val="CommentReference"/>
                  </w:rPr>
                </w:rPrChange>
              </w:rPr>
              <w:commentReference w:id="202"/>
            </w:r>
          </w:p>
        </w:tc>
        <w:tc>
          <w:tcPr>
            <w:tcW w:w="991" w:type="dxa"/>
            <w:tcBorders>
              <w:top w:val="single" w:sz="4" w:space="0" w:color="auto"/>
            </w:tcBorders>
            <w:tcPrChange w:id="318"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19" w:author="Calil Amaral" w:date="2019-10-28T14:52:00Z">
                  <w:rPr>
                    <w:sz w:val="16"/>
                    <w:szCs w:val="16"/>
                    <w:vertAlign w:val="superscript"/>
                  </w:rPr>
                </w:rPrChange>
              </w:rPr>
            </w:pPr>
          </w:p>
        </w:tc>
      </w:tr>
    </w:tbl>
    <w:p w14:paraId="0A2D14B5" w14:textId="77777777" w:rsidR="009C2BEB" w:rsidRPr="00A006BD" w:rsidRDefault="009C2BEB" w:rsidP="009C2BEB">
      <w:pPr>
        <w:spacing w:after="0"/>
        <w:rPr>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20" w:name="_Toc23173667"/>
      <w:r w:rsidRPr="00A006BD">
        <w:rPr>
          <w:lang w:val="en-US"/>
        </w:rPr>
        <w:t>Directed Energy Deposition</w:t>
      </w:r>
      <w:bookmarkEnd w:id="320"/>
    </w:p>
    <w:p w14:paraId="0826EF96" w14:textId="4849B719"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044C4F" w:rsidRPr="00044C4F">
        <w:rPr>
          <w:bCs/>
          <w:noProof/>
          <w:lang w:val="en-US"/>
        </w:rPr>
        <w:t>[14]</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321"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322" w:author="Calil Amaral" w:date="2019-10-28T16:47:00Z">
        <w:r w:rsidR="00C2289B" w:rsidRPr="00A006BD">
          <w:rPr>
            <w:lang w:val="en-US"/>
          </w:rPr>
          <w:t xml:space="preserve">Figure </w:t>
        </w:r>
        <w:r w:rsidR="00C2289B">
          <w:rPr>
            <w:noProof/>
            <w:lang w:val="en-US"/>
          </w:rPr>
          <w:t>4</w:t>
        </w:r>
      </w:ins>
      <w:del w:id="323"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324"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4E815490"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[14]</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325"/>
      <w:r w:rsidRPr="00A006BD">
        <w:rPr>
          <w:noProof/>
          <w:lang w:eastAsia="pt-BR"/>
        </w:rPr>
        <w:lastRenderedPageBreak/>
        <w:drawing>
          <wp:inline distT="0" distB="0" distL="0" distR="0" wp14:anchorId="0511AD49" wp14:editId="75D6CA53">
            <wp:extent cx="5182378"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8381" cy="2403031"/>
                    </a:xfrm>
                    <a:prstGeom prst="rect">
                      <a:avLst/>
                    </a:prstGeom>
                  </pic:spPr>
                </pic:pic>
              </a:graphicData>
            </a:graphic>
          </wp:inline>
        </w:drawing>
      </w:r>
      <w:commentRangeEnd w:id="325"/>
      <w:r w:rsidR="007C59A0">
        <w:rPr>
          <w:rStyle w:val="CommentReference"/>
        </w:rPr>
        <w:commentReference w:id="325"/>
      </w:r>
    </w:p>
    <w:p w14:paraId="418421CE" w14:textId="38E1400A" w:rsidR="00231E66" w:rsidRDefault="00231E66" w:rsidP="00231E66">
      <w:pPr>
        <w:pStyle w:val="Caption"/>
        <w:jc w:val="center"/>
        <w:rPr>
          <w:lang w:val="en-US"/>
        </w:rPr>
      </w:pPr>
      <w:bookmarkStart w:id="32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C2289B">
        <w:rPr>
          <w:noProof/>
          <w:lang w:val="en-US"/>
        </w:rPr>
        <w:t>4</w:t>
      </w:r>
      <w:r w:rsidRPr="00A006BD">
        <w:rPr>
          <w:lang w:val="en-US"/>
        </w:rPr>
        <w:fldChar w:fldCharType="end"/>
      </w:r>
      <w:bookmarkEnd w:id="326"/>
      <w:r w:rsidRPr="00A006BD">
        <w:rPr>
          <w:lang w:val="en-US"/>
        </w:rPr>
        <w:t xml:space="preserve"> - Classification of Directed Energy Deposition (DED) systems</w:t>
      </w:r>
      <w:ins w:id="327"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03255B">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044C4F" w:rsidRPr="00044C4F">
        <w:rPr>
          <w:i w:val="0"/>
          <w:noProof/>
          <w:lang w:val="en-US"/>
        </w:rPr>
        <w:t>[15]</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07AF3297"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03255B">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[14]","plainTextFormattedCitation":"[14]","previouslyFormattedCitation":"[14]"},"properties":{"noteIndex":0},"schema":"https://github.com/citation-style-language/schema/raw/master/csl-citation.json"}</w:instrText>
      </w:r>
      <w:r>
        <w:rPr>
          <w:lang w:val="en-US"/>
        </w:rPr>
        <w:fldChar w:fldCharType="separate"/>
      </w:r>
      <w:r w:rsidR="00044C4F" w:rsidRPr="00044C4F">
        <w:rPr>
          <w:noProof/>
          <w:lang w:val="en-US"/>
        </w:rPr>
        <w:t>[14]</w:t>
      </w:r>
      <w:r>
        <w:rPr>
          <w:lang w:val="en-US"/>
        </w:rPr>
        <w:fldChar w:fldCharType="end"/>
      </w:r>
      <w:r>
        <w:rPr>
          <w:lang w:val="en-US"/>
        </w:rPr>
        <w:t>.</w:t>
      </w:r>
    </w:p>
    <w:p w14:paraId="5C7BA2A1" w14:textId="23A61CC8" w:rsidR="00CB363A" w:rsidRDefault="00CB363A" w:rsidP="00CB363A">
      <w:pPr>
        <w:pStyle w:val="Heading3"/>
        <w:rPr>
          <w:lang w:val="en-US"/>
        </w:rPr>
      </w:pPr>
      <w:bookmarkStart w:id="328" w:name="_Toc23173668"/>
      <w:r>
        <w:rPr>
          <w:lang w:val="en-US"/>
        </w:rPr>
        <w:t>Laser technology</w:t>
      </w:r>
      <w:bookmarkEnd w:id="328"/>
    </w:p>
    <w:p w14:paraId="544095DE" w14:textId="14F03405"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B74CF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instrText>
      </w:r>
      <w:r>
        <w:rPr>
          <w:rStyle w:val="FootnoteReference"/>
          <w:lang w:val="en-US"/>
        </w:rPr>
        <w:fldChar w:fldCharType="separate"/>
      </w:r>
      <w:r w:rsidR="005C1BEA" w:rsidRPr="005C1BEA">
        <w:rPr>
          <w:noProof/>
          <w:lang w:val="en-US"/>
        </w:rPr>
        <w:t>[16]</w:t>
      </w:r>
      <w:r>
        <w:rPr>
          <w:rStyle w:val="FootnoteReference"/>
          <w:lang w:val="en-US"/>
        </w:rPr>
        <w:fldChar w:fldCharType="end"/>
      </w:r>
      <w:r w:rsidRPr="00A006BD">
        <w:rPr>
          <w:lang w:val="en-US"/>
        </w:rPr>
        <w:t>.</w:t>
      </w:r>
    </w:p>
    <w:p w14:paraId="4CC23B4B" w14:textId="37F0CB6D"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329" w:author="Milton Pereira" w:date="2019-10-21T17:02:00Z">
        <w:r w:rsidR="00711C95">
          <w:rPr>
            <w:lang w:val="en-US"/>
          </w:rPr>
          <w:t xml:space="preserve">Harold </w:t>
        </w:r>
      </w:ins>
      <w:proofErr w:type="spellStart"/>
      <w:r w:rsidRPr="00A006BD">
        <w:rPr>
          <w:lang w:val="en-US"/>
        </w:rPr>
        <w:t>Mai</w:t>
      </w:r>
      <w:del w:id="330"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B74CF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5C1BEA" w:rsidRPr="005C1BEA">
        <w:rPr>
          <w:bCs/>
          <w:noProof/>
          <w:lang w:val="en-US"/>
        </w:rPr>
        <w:t>[17]</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331" w:author="Calil Amaral" w:date="2019-10-28T15:48:00Z"/>
          <w:lang w:val="en-US"/>
        </w:rPr>
      </w:pPr>
      <w:bookmarkStart w:id="332" w:name="_Ref20064347"/>
      <w:commentRangeStart w:id="333"/>
      <w:del w:id="334" w:author="Calil Amaral" w:date="2019-10-28T15:48:00Z">
        <w:r w:rsidRPr="00A006BD" w:rsidDel="00EE4CE3">
          <w:rPr>
            <w:lang w:val="en-US"/>
          </w:rPr>
          <w:delText xml:space="preserve">Table </w:delText>
        </w:r>
        <w:r w:rsidRPr="00A006BD" w:rsidDel="00EE4CE3">
          <w:rPr>
            <w:lang w:val="en-US"/>
          </w:rPr>
          <w:fldChar w:fldCharType="begin"/>
        </w:r>
        <w:r w:rsidRPr="00A006BD" w:rsidDel="00EE4CE3">
          <w:rPr>
            <w:lang w:val="en-US"/>
          </w:rPr>
          <w:delInstrText xml:space="preserve"> SEQ Table \* ARABIC </w:delInstrText>
        </w:r>
        <w:r w:rsidRPr="00A006BD" w:rsidDel="00EE4CE3">
          <w:rPr>
            <w:lang w:val="en-US"/>
          </w:rPr>
          <w:fldChar w:fldCharType="separate"/>
        </w:r>
        <w:r w:rsidR="001B6890" w:rsidDel="00EE4CE3">
          <w:rPr>
            <w:noProof/>
            <w:lang w:val="en-US"/>
          </w:rPr>
          <w:delText>2</w:delText>
        </w:r>
        <w:r w:rsidRPr="00A006BD" w:rsidDel="00EE4CE3">
          <w:rPr>
            <w:lang w:val="en-US"/>
          </w:rPr>
          <w:fldChar w:fldCharType="end"/>
        </w:r>
        <w:bookmarkEnd w:id="332"/>
        <w:r w:rsidRPr="00A006BD" w:rsidDel="00EE4CE3">
          <w:rPr>
            <w:lang w:val="en-US"/>
          </w:rPr>
          <w:delText xml:space="preserve"> - Some important commercial lasers. Adapted from </w:delText>
        </w:r>
        <w:r w:rsidDel="00EE4CE3">
          <w:rPr>
            <w:rStyle w:val="FootnoteReference"/>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lang w:val="en-US"/>
          </w:rPr>
          <w:fldChar w:fldCharType="separate"/>
        </w:r>
        <w:r w:rsidR="005C1BEA" w:rsidRPr="005C1BEA" w:rsidDel="00EE4CE3">
          <w:rPr>
            <w:i w:val="0"/>
            <w:noProof/>
            <w:lang w:val="en-US"/>
          </w:rPr>
          <w:delText>[16]</w:delText>
        </w:r>
        <w:r w:rsidDel="00EE4CE3">
          <w:rPr>
            <w:rStyle w:val="FootnoteReference"/>
            <w:lang w:val="en-US"/>
          </w:rPr>
          <w:fldChar w:fldCharType="end"/>
        </w:r>
        <w:r w:rsidRPr="00A006BD" w:rsidDel="00EE4CE3">
          <w:rPr>
            <w:lang w:val="en-US"/>
          </w:rPr>
          <w:delText>.</w:delText>
        </w:r>
        <w:commentRangeEnd w:id="333"/>
        <w:r w:rsidR="00711C95" w:rsidDel="00EE4CE3">
          <w:rPr>
            <w:rStyle w:val="CommentReference"/>
            <w:i w:val="0"/>
            <w:iCs w:val="0"/>
          </w:rPr>
          <w:commentReference w:id="333"/>
        </w:r>
      </w:del>
    </w:p>
    <w:tbl>
      <w:tblPr>
        <w:tblStyle w:val="TableGrid"/>
        <w:tblW w:w="0" w:type="auto"/>
        <w:tblLook w:val="04A0" w:firstRow="1" w:lastRow="0" w:firstColumn="1" w:lastColumn="0" w:noHBand="0" w:noVBand="1"/>
      </w:tblPr>
      <w:tblGrid>
        <w:gridCol w:w="3020"/>
        <w:gridCol w:w="2195"/>
        <w:gridCol w:w="3846"/>
      </w:tblGrid>
      <w:tr w:rsidR="00CB363A" w:rsidRPr="003C66CD" w:rsidDel="00EE4CE3" w14:paraId="2167E4F8" w14:textId="4829312B" w:rsidTr="00CB363A">
        <w:trPr>
          <w:del w:id="335"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3C66CD" w:rsidDel="00EE4CE3" w:rsidRDefault="00CB363A" w:rsidP="00CB363A">
            <w:pPr>
              <w:spacing w:line="276" w:lineRule="auto"/>
              <w:ind w:firstLine="0"/>
              <w:rPr>
                <w:del w:id="336" w:author="Calil Amaral" w:date="2019-10-28T15:48:00Z"/>
                <w:b/>
                <w:bCs/>
                <w:sz w:val="20"/>
                <w:szCs w:val="20"/>
                <w:rPrChange w:id="337" w:author="Calil Amaral" w:date="2019-10-31T14:17:00Z">
                  <w:rPr>
                    <w:del w:id="338" w:author="Calil Amaral" w:date="2019-10-28T15:48:00Z"/>
                    <w:b/>
                    <w:bCs/>
                    <w:sz w:val="20"/>
                    <w:szCs w:val="20"/>
                  </w:rPr>
                </w:rPrChange>
              </w:rPr>
            </w:pPr>
            <w:del w:id="339" w:author="Calil Amaral" w:date="2019-10-28T15:48:00Z">
              <w:r w:rsidRPr="003C66CD" w:rsidDel="00EE4CE3">
                <w:rPr>
                  <w:b/>
                  <w:bCs/>
                  <w:sz w:val="20"/>
                  <w:szCs w:val="20"/>
                </w:rPr>
                <w:delText>Laser</w:delText>
              </w:r>
            </w:del>
          </w:p>
        </w:tc>
        <w:tc>
          <w:tcPr>
            <w:tcW w:w="2195" w:type="dxa"/>
            <w:tcBorders>
              <w:top w:val="single" w:sz="4" w:space="0" w:color="auto"/>
              <w:left w:val="nil"/>
              <w:bottom w:val="single" w:sz="4" w:space="0" w:color="auto"/>
              <w:right w:val="nil"/>
            </w:tcBorders>
          </w:tcPr>
          <w:p w14:paraId="0EE795B1" w14:textId="1A3E4D89" w:rsidR="00CB363A" w:rsidRPr="003C66CD" w:rsidDel="00EE4CE3" w:rsidRDefault="00CB363A" w:rsidP="00CB363A">
            <w:pPr>
              <w:spacing w:line="276" w:lineRule="auto"/>
              <w:ind w:firstLine="0"/>
              <w:rPr>
                <w:del w:id="340" w:author="Calil Amaral" w:date="2019-10-28T15:48:00Z"/>
                <w:b/>
                <w:bCs/>
                <w:sz w:val="20"/>
                <w:szCs w:val="20"/>
                <w:rPrChange w:id="341" w:author="Calil Amaral" w:date="2019-10-31T14:17:00Z">
                  <w:rPr>
                    <w:del w:id="342" w:author="Calil Amaral" w:date="2019-10-28T15:48:00Z"/>
                    <w:b/>
                    <w:bCs/>
                    <w:sz w:val="20"/>
                    <w:szCs w:val="20"/>
                  </w:rPr>
                </w:rPrChange>
              </w:rPr>
            </w:pPr>
            <w:del w:id="343" w:author="Calil Amaral" w:date="2019-10-28T15:48:00Z">
              <w:r w:rsidRPr="003C66CD" w:rsidDel="00EE4CE3">
                <w:rPr>
                  <w:b/>
                  <w:bCs/>
                  <w:sz w:val="20"/>
                  <w:szCs w:val="20"/>
                  <w:rPrChange w:id="344" w:author="Calil Amaral" w:date="2019-10-31T14:17: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3C66CD" w:rsidDel="00EE4CE3" w:rsidRDefault="00CB363A" w:rsidP="00CB363A">
            <w:pPr>
              <w:spacing w:line="276" w:lineRule="auto"/>
              <w:ind w:firstLine="0"/>
              <w:rPr>
                <w:del w:id="345" w:author="Calil Amaral" w:date="2019-10-28T15:48:00Z"/>
                <w:b/>
                <w:bCs/>
                <w:sz w:val="20"/>
                <w:szCs w:val="20"/>
                <w:rPrChange w:id="346" w:author="Calil Amaral" w:date="2019-10-31T14:17:00Z">
                  <w:rPr>
                    <w:del w:id="347" w:author="Calil Amaral" w:date="2019-10-28T15:48:00Z"/>
                    <w:b/>
                    <w:bCs/>
                    <w:sz w:val="20"/>
                    <w:szCs w:val="20"/>
                  </w:rPr>
                </w:rPrChange>
              </w:rPr>
            </w:pPr>
            <w:del w:id="348" w:author="Calil Amaral" w:date="2019-10-28T15:48:00Z">
              <w:r w:rsidRPr="003C66CD" w:rsidDel="00EE4CE3">
                <w:rPr>
                  <w:b/>
                  <w:bCs/>
                  <w:sz w:val="20"/>
                  <w:szCs w:val="20"/>
                  <w:rPrChange w:id="349" w:author="Calil Amaral" w:date="2019-10-31T14:17:00Z">
                    <w:rPr>
                      <w:b/>
                      <w:bCs/>
                      <w:sz w:val="20"/>
                      <w:szCs w:val="20"/>
                    </w:rPr>
                  </w:rPrChange>
                </w:rPr>
                <w:delText>Average power range</w:delText>
              </w:r>
            </w:del>
          </w:p>
        </w:tc>
      </w:tr>
      <w:tr w:rsidR="00CB363A" w:rsidRPr="003C66CD" w:rsidDel="00EE4CE3" w14:paraId="53B3D229" w14:textId="4C073ABE" w:rsidTr="00CB363A">
        <w:trPr>
          <w:del w:id="350" w:author="Calil Amaral" w:date="2019-10-28T15:48:00Z"/>
        </w:trPr>
        <w:tc>
          <w:tcPr>
            <w:tcW w:w="3020" w:type="dxa"/>
            <w:tcBorders>
              <w:top w:val="single" w:sz="4" w:space="0" w:color="auto"/>
              <w:left w:val="nil"/>
              <w:bottom w:val="nil"/>
              <w:right w:val="nil"/>
            </w:tcBorders>
          </w:tcPr>
          <w:p w14:paraId="29C7C2CE" w14:textId="6EDAE113" w:rsidR="00CB363A" w:rsidRPr="003C66CD" w:rsidDel="00EE4CE3" w:rsidRDefault="00CB363A" w:rsidP="00CB363A">
            <w:pPr>
              <w:spacing w:line="276" w:lineRule="auto"/>
              <w:ind w:firstLine="0"/>
              <w:rPr>
                <w:del w:id="351" w:author="Calil Amaral" w:date="2019-10-28T15:48:00Z"/>
                <w:sz w:val="20"/>
                <w:szCs w:val="20"/>
                <w:rPrChange w:id="352" w:author="Calil Amaral" w:date="2019-10-31T14:17:00Z">
                  <w:rPr>
                    <w:del w:id="353" w:author="Calil Amaral" w:date="2019-10-28T15:48:00Z"/>
                    <w:sz w:val="20"/>
                    <w:szCs w:val="20"/>
                  </w:rPr>
                </w:rPrChange>
              </w:rPr>
            </w:pPr>
            <w:del w:id="354" w:author="Calil Amaral" w:date="2019-10-28T15:48:00Z">
              <w:r w:rsidRPr="003C66CD" w:rsidDel="00EE4CE3">
                <w:rPr>
                  <w:sz w:val="20"/>
                  <w:szCs w:val="20"/>
                </w:rPr>
                <w:delText>Carbon dioxide (CO</w:delText>
              </w:r>
              <w:r w:rsidRPr="003C66CD" w:rsidDel="00EE4CE3">
                <w:rPr>
                  <w:sz w:val="20"/>
                  <w:szCs w:val="20"/>
                  <w:vertAlign w:val="subscript"/>
                  <w:rPrChange w:id="355" w:author="Calil Amaral" w:date="2019-10-31T14:17:00Z">
                    <w:rPr>
                      <w:sz w:val="20"/>
                      <w:szCs w:val="20"/>
                      <w:vertAlign w:val="subscript"/>
                    </w:rPr>
                  </w:rPrChange>
                </w:rPr>
                <w:delText>2</w:delText>
              </w:r>
              <w:r w:rsidRPr="003C66CD" w:rsidDel="00EE4CE3">
                <w:rPr>
                  <w:sz w:val="20"/>
                  <w:szCs w:val="20"/>
                  <w:rPrChange w:id="356" w:author="Calil Amaral" w:date="2019-10-31T14:17: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3C66CD" w:rsidDel="00EE4CE3" w:rsidRDefault="00CB363A" w:rsidP="00CB363A">
            <w:pPr>
              <w:spacing w:line="276" w:lineRule="auto"/>
              <w:ind w:firstLine="0"/>
              <w:rPr>
                <w:del w:id="357" w:author="Calil Amaral" w:date="2019-10-28T15:48:00Z"/>
                <w:sz w:val="20"/>
                <w:szCs w:val="20"/>
                <w:rPrChange w:id="358" w:author="Calil Amaral" w:date="2019-10-31T14:17:00Z">
                  <w:rPr>
                    <w:del w:id="359" w:author="Calil Amaral" w:date="2019-10-28T15:48:00Z"/>
                    <w:sz w:val="20"/>
                    <w:szCs w:val="20"/>
                  </w:rPr>
                </w:rPrChange>
              </w:rPr>
            </w:pPr>
            <w:del w:id="360" w:author="Calil Amaral" w:date="2019-10-28T15:48:00Z">
              <w:r w:rsidRPr="003C66CD" w:rsidDel="00EE4CE3">
                <w:rPr>
                  <w:sz w:val="20"/>
                  <w:szCs w:val="20"/>
                  <w:rPrChange w:id="361" w:author="Calil Amaral" w:date="2019-10-31T14:17: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3C66CD" w:rsidDel="00EE4CE3" w:rsidRDefault="00CB363A" w:rsidP="00CB363A">
            <w:pPr>
              <w:spacing w:line="276" w:lineRule="auto"/>
              <w:ind w:firstLine="0"/>
              <w:rPr>
                <w:del w:id="362" w:author="Calil Amaral" w:date="2019-10-28T15:48:00Z"/>
                <w:sz w:val="20"/>
                <w:szCs w:val="20"/>
                <w:rPrChange w:id="363" w:author="Calil Amaral" w:date="2019-10-31T14:17:00Z">
                  <w:rPr>
                    <w:del w:id="364" w:author="Calil Amaral" w:date="2019-10-28T15:48:00Z"/>
                    <w:sz w:val="20"/>
                    <w:szCs w:val="20"/>
                  </w:rPr>
                </w:rPrChange>
              </w:rPr>
            </w:pPr>
            <w:del w:id="365" w:author="Calil Amaral" w:date="2019-10-28T15:48:00Z">
              <w:r w:rsidRPr="003C66CD" w:rsidDel="00EE4CE3">
                <w:rPr>
                  <w:sz w:val="20"/>
                  <w:szCs w:val="20"/>
                  <w:rPrChange w:id="366" w:author="Calil Amaral" w:date="2019-10-31T14:17:00Z">
                    <w:rPr>
                      <w:sz w:val="20"/>
                      <w:szCs w:val="20"/>
                    </w:rPr>
                  </w:rPrChange>
                </w:rPr>
                <w:delText>Milliwatts to tens of kilowatts</w:delText>
              </w:r>
            </w:del>
          </w:p>
        </w:tc>
      </w:tr>
      <w:tr w:rsidR="00CB363A" w:rsidRPr="003C66CD" w:rsidDel="00EE4CE3" w14:paraId="0C205059" w14:textId="4559DCB1" w:rsidTr="00CB363A">
        <w:trPr>
          <w:del w:id="367" w:author="Calil Amaral" w:date="2019-10-28T15:48:00Z"/>
        </w:trPr>
        <w:tc>
          <w:tcPr>
            <w:tcW w:w="3020" w:type="dxa"/>
            <w:tcBorders>
              <w:top w:val="nil"/>
              <w:left w:val="nil"/>
              <w:bottom w:val="nil"/>
              <w:right w:val="nil"/>
            </w:tcBorders>
          </w:tcPr>
          <w:p w14:paraId="349263B5" w14:textId="692040DA" w:rsidR="00CB363A" w:rsidRPr="003C66CD" w:rsidDel="00EE4CE3" w:rsidRDefault="00CB363A" w:rsidP="00CB363A">
            <w:pPr>
              <w:spacing w:line="276" w:lineRule="auto"/>
              <w:ind w:firstLine="0"/>
              <w:rPr>
                <w:del w:id="368" w:author="Calil Amaral" w:date="2019-10-28T15:48:00Z"/>
                <w:sz w:val="20"/>
                <w:szCs w:val="20"/>
                <w:rPrChange w:id="369" w:author="Calil Amaral" w:date="2019-10-31T14:17:00Z">
                  <w:rPr>
                    <w:del w:id="370" w:author="Calil Amaral" w:date="2019-10-28T15:48:00Z"/>
                    <w:sz w:val="20"/>
                    <w:szCs w:val="20"/>
                  </w:rPr>
                </w:rPrChange>
              </w:rPr>
            </w:pPr>
            <w:del w:id="371" w:author="Calil Amaral" w:date="2019-10-28T15:48:00Z">
              <w:r w:rsidRPr="003C66CD" w:rsidDel="00EE4CE3">
                <w:rPr>
                  <w:sz w:val="20"/>
                  <w:szCs w:val="20"/>
                </w:rPr>
                <w:delText>Nd:YAG</w:delText>
              </w:r>
            </w:del>
          </w:p>
        </w:tc>
        <w:tc>
          <w:tcPr>
            <w:tcW w:w="2195" w:type="dxa"/>
            <w:tcBorders>
              <w:top w:val="nil"/>
              <w:left w:val="nil"/>
              <w:bottom w:val="nil"/>
              <w:right w:val="nil"/>
            </w:tcBorders>
          </w:tcPr>
          <w:p w14:paraId="6F07F769" w14:textId="2BE4C2FB" w:rsidR="00CB363A" w:rsidRPr="003C66CD" w:rsidDel="00EE4CE3" w:rsidRDefault="00CB363A" w:rsidP="00CB363A">
            <w:pPr>
              <w:spacing w:line="276" w:lineRule="auto"/>
              <w:ind w:firstLine="0"/>
              <w:rPr>
                <w:del w:id="372" w:author="Calil Amaral" w:date="2019-10-28T15:48:00Z"/>
                <w:sz w:val="20"/>
                <w:szCs w:val="20"/>
                <w:rPrChange w:id="373" w:author="Calil Amaral" w:date="2019-10-31T14:17:00Z">
                  <w:rPr>
                    <w:del w:id="374" w:author="Calil Amaral" w:date="2019-10-28T15:48:00Z"/>
                    <w:sz w:val="20"/>
                    <w:szCs w:val="20"/>
                  </w:rPr>
                </w:rPrChange>
              </w:rPr>
            </w:pPr>
            <w:del w:id="375" w:author="Calil Amaral" w:date="2019-10-28T15:48:00Z">
              <w:r w:rsidRPr="003C66CD" w:rsidDel="00EE4CE3">
                <w:rPr>
                  <w:sz w:val="20"/>
                  <w:szCs w:val="20"/>
                  <w:rPrChange w:id="376" w:author="Calil Amaral" w:date="2019-10-31T14:17:00Z">
                    <w:rPr>
                      <w:sz w:val="20"/>
                      <w:szCs w:val="20"/>
                    </w:rPr>
                  </w:rPrChange>
                </w:rPr>
                <w:delText>1,06 µm</w:delText>
              </w:r>
            </w:del>
          </w:p>
        </w:tc>
        <w:tc>
          <w:tcPr>
            <w:tcW w:w="3846" w:type="dxa"/>
            <w:tcBorders>
              <w:top w:val="nil"/>
              <w:left w:val="nil"/>
              <w:bottom w:val="nil"/>
              <w:right w:val="nil"/>
            </w:tcBorders>
          </w:tcPr>
          <w:p w14:paraId="1FAB5D20" w14:textId="1070758A" w:rsidR="00CB363A" w:rsidRPr="003C66CD" w:rsidDel="00EE4CE3" w:rsidRDefault="00CB363A" w:rsidP="00CB363A">
            <w:pPr>
              <w:spacing w:line="276" w:lineRule="auto"/>
              <w:ind w:firstLine="0"/>
              <w:rPr>
                <w:del w:id="377" w:author="Calil Amaral" w:date="2019-10-28T15:48:00Z"/>
                <w:sz w:val="20"/>
                <w:szCs w:val="20"/>
                <w:rPrChange w:id="378" w:author="Calil Amaral" w:date="2019-10-31T14:17:00Z">
                  <w:rPr>
                    <w:del w:id="379" w:author="Calil Amaral" w:date="2019-10-28T15:48:00Z"/>
                    <w:sz w:val="20"/>
                    <w:szCs w:val="20"/>
                  </w:rPr>
                </w:rPrChange>
              </w:rPr>
            </w:pPr>
            <w:del w:id="380" w:author="Calil Amaral" w:date="2019-10-28T15:48:00Z">
              <w:r w:rsidRPr="003C66CD" w:rsidDel="00EE4CE3">
                <w:rPr>
                  <w:sz w:val="20"/>
                  <w:szCs w:val="20"/>
                  <w:rPrChange w:id="381" w:author="Calil Amaral" w:date="2019-10-31T14:17:00Z">
                    <w:rPr>
                      <w:sz w:val="20"/>
                      <w:szCs w:val="20"/>
                    </w:rPr>
                  </w:rPrChange>
                </w:rPr>
                <w:delText>Milliwatts to hundreds of watts</w:delText>
              </w:r>
            </w:del>
          </w:p>
        </w:tc>
      </w:tr>
      <w:tr w:rsidR="00CB363A" w:rsidRPr="003C66CD" w:rsidDel="00EE4CE3" w14:paraId="5D0E2C83" w14:textId="5BFFD98E" w:rsidTr="00CB363A">
        <w:trPr>
          <w:del w:id="382" w:author="Calil Amaral" w:date="2019-10-28T15:48:00Z"/>
        </w:trPr>
        <w:tc>
          <w:tcPr>
            <w:tcW w:w="3020" w:type="dxa"/>
            <w:tcBorders>
              <w:top w:val="nil"/>
              <w:left w:val="nil"/>
              <w:bottom w:val="nil"/>
              <w:right w:val="nil"/>
            </w:tcBorders>
          </w:tcPr>
          <w:p w14:paraId="4EB710E4" w14:textId="23744D91" w:rsidR="00CB363A" w:rsidRPr="003C66CD" w:rsidDel="00EE4CE3" w:rsidRDefault="00CB363A" w:rsidP="00CB363A">
            <w:pPr>
              <w:spacing w:line="276" w:lineRule="auto"/>
              <w:ind w:firstLine="0"/>
              <w:rPr>
                <w:del w:id="383" w:author="Calil Amaral" w:date="2019-10-28T15:48:00Z"/>
                <w:sz w:val="20"/>
                <w:szCs w:val="20"/>
              </w:rPr>
            </w:pPr>
          </w:p>
        </w:tc>
        <w:tc>
          <w:tcPr>
            <w:tcW w:w="2195" w:type="dxa"/>
            <w:tcBorders>
              <w:top w:val="nil"/>
              <w:left w:val="nil"/>
              <w:bottom w:val="nil"/>
              <w:right w:val="nil"/>
            </w:tcBorders>
          </w:tcPr>
          <w:p w14:paraId="600FDB42" w14:textId="3A70C510" w:rsidR="00CB363A" w:rsidRPr="003C66CD" w:rsidDel="00EE4CE3" w:rsidRDefault="00CB363A" w:rsidP="00CB363A">
            <w:pPr>
              <w:spacing w:line="276" w:lineRule="auto"/>
              <w:ind w:firstLine="0"/>
              <w:rPr>
                <w:del w:id="384" w:author="Calil Amaral" w:date="2019-10-28T15:48:00Z"/>
                <w:sz w:val="20"/>
                <w:szCs w:val="20"/>
                <w:rPrChange w:id="385" w:author="Calil Amaral" w:date="2019-10-31T14:17:00Z">
                  <w:rPr>
                    <w:del w:id="386" w:author="Calil Amaral" w:date="2019-10-28T15:48:00Z"/>
                    <w:sz w:val="20"/>
                    <w:szCs w:val="20"/>
                  </w:rPr>
                </w:rPrChange>
              </w:rPr>
            </w:pPr>
            <w:del w:id="387" w:author="Calil Amaral" w:date="2019-10-28T15:48:00Z">
              <w:r w:rsidRPr="003C66CD" w:rsidDel="00EE4CE3">
                <w:rPr>
                  <w:sz w:val="20"/>
                  <w:szCs w:val="20"/>
                  <w:rPrChange w:id="388" w:author="Calil Amaral" w:date="2019-10-31T14:17:00Z">
                    <w:rPr>
                      <w:sz w:val="20"/>
                      <w:szCs w:val="20"/>
                    </w:rPr>
                  </w:rPrChange>
                </w:rPr>
                <w:delText>532 nm</w:delText>
              </w:r>
            </w:del>
          </w:p>
        </w:tc>
        <w:tc>
          <w:tcPr>
            <w:tcW w:w="3846" w:type="dxa"/>
            <w:tcBorders>
              <w:top w:val="nil"/>
              <w:left w:val="nil"/>
              <w:bottom w:val="nil"/>
              <w:right w:val="nil"/>
            </w:tcBorders>
          </w:tcPr>
          <w:p w14:paraId="5B5B6A69" w14:textId="5158F019" w:rsidR="00CB363A" w:rsidRPr="003C66CD" w:rsidDel="00EE4CE3" w:rsidRDefault="00CB363A" w:rsidP="00CB363A">
            <w:pPr>
              <w:spacing w:line="276" w:lineRule="auto"/>
              <w:ind w:firstLine="0"/>
              <w:rPr>
                <w:del w:id="389" w:author="Calil Amaral" w:date="2019-10-28T15:48:00Z"/>
                <w:sz w:val="20"/>
                <w:szCs w:val="20"/>
                <w:rPrChange w:id="390" w:author="Calil Amaral" w:date="2019-10-31T14:17:00Z">
                  <w:rPr>
                    <w:del w:id="391" w:author="Calil Amaral" w:date="2019-10-28T15:48:00Z"/>
                    <w:sz w:val="20"/>
                    <w:szCs w:val="20"/>
                  </w:rPr>
                </w:rPrChange>
              </w:rPr>
            </w:pPr>
            <w:del w:id="392" w:author="Calil Amaral" w:date="2019-10-28T15:48:00Z">
              <w:r w:rsidRPr="003C66CD" w:rsidDel="00EE4CE3">
                <w:rPr>
                  <w:sz w:val="20"/>
                  <w:szCs w:val="20"/>
                  <w:rPrChange w:id="393" w:author="Calil Amaral" w:date="2019-10-31T14:17:00Z">
                    <w:rPr>
                      <w:sz w:val="20"/>
                      <w:szCs w:val="20"/>
                    </w:rPr>
                  </w:rPrChange>
                </w:rPr>
                <w:delText>Milliwatts to watts</w:delText>
              </w:r>
            </w:del>
          </w:p>
        </w:tc>
      </w:tr>
      <w:tr w:rsidR="00CB363A" w:rsidRPr="003C66CD" w:rsidDel="00EE4CE3" w14:paraId="7A22CA89" w14:textId="0E3027A8" w:rsidTr="00CB363A">
        <w:trPr>
          <w:del w:id="394" w:author="Calil Amaral" w:date="2019-10-28T15:48:00Z"/>
        </w:trPr>
        <w:tc>
          <w:tcPr>
            <w:tcW w:w="3020" w:type="dxa"/>
            <w:tcBorders>
              <w:top w:val="nil"/>
              <w:left w:val="nil"/>
              <w:bottom w:val="nil"/>
              <w:right w:val="nil"/>
            </w:tcBorders>
          </w:tcPr>
          <w:p w14:paraId="03CE8CCA" w14:textId="0E235DE7" w:rsidR="00CB363A" w:rsidRPr="003C66CD" w:rsidDel="00EE4CE3" w:rsidRDefault="00CB363A" w:rsidP="00CB363A">
            <w:pPr>
              <w:spacing w:line="276" w:lineRule="auto"/>
              <w:ind w:firstLine="0"/>
              <w:rPr>
                <w:del w:id="395" w:author="Calil Amaral" w:date="2019-10-28T15:48:00Z"/>
                <w:sz w:val="20"/>
                <w:szCs w:val="20"/>
                <w:rPrChange w:id="396" w:author="Calil Amaral" w:date="2019-10-31T14:17:00Z">
                  <w:rPr>
                    <w:del w:id="397" w:author="Calil Amaral" w:date="2019-10-28T15:48:00Z"/>
                    <w:sz w:val="20"/>
                    <w:szCs w:val="20"/>
                  </w:rPr>
                </w:rPrChange>
              </w:rPr>
            </w:pPr>
            <w:del w:id="398" w:author="Calil Amaral" w:date="2019-10-28T15:48:00Z">
              <w:r w:rsidRPr="003C66CD" w:rsidDel="00EE4CE3">
                <w:rPr>
                  <w:sz w:val="20"/>
                  <w:szCs w:val="20"/>
                </w:rPr>
                <w:delText>Nd:glass</w:delText>
              </w:r>
            </w:del>
          </w:p>
        </w:tc>
        <w:tc>
          <w:tcPr>
            <w:tcW w:w="2195" w:type="dxa"/>
            <w:tcBorders>
              <w:top w:val="nil"/>
              <w:left w:val="nil"/>
              <w:bottom w:val="nil"/>
              <w:right w:val="nil"/>
            </w:tcBorders>
          </w:tcPr>
          <w:p w14:paraId="25FBC3C7" w14:textId="18F91ACA" w:rsidR="00CB363A" w:rsidRPr="003C66CD" w:rsidDel="00EE4CE3" w:rsidRDefault="00CB363A" w:rsidP="00CB363A">
            <w:pPr>
              <w:spacing w:line="276" w:lineRule="auto"/>
              <w:ind w:firstLine="0"/>
              <w:rPr>
                <w:del w:id="399" w:author="Calil Amaral" w:date="2019-10-28T15:48:00Z"/>
                <w:sz w:val="20"/>
                <w:szCs w:val="20"/>
                <w:rPrChange w:id="400" w:author="Calil Amaral" w:date="2019-10-31T14:17:00Z">
                  <w:rPr>
                    <w:del w:id="401" w:author="Calil Amaral" w:date="2019-10-28T15:48:00Z"/>
                    <w:sz w:val="20"/>
                    <w:szCs w:val="20"/>
                  </w:rPr>
                </w:rPrChange>
              </w:rPr>
            </w:pPr>
            <w:del w:id="402" w:author="Calil Amaral" w:date="2019-10-28T15:48:00Z">
              <w:r w:rsidRPr="003C66CD" w:rsidDel="00EE4CE3">
                <w:rPr>
                  <w:sz w:val="20"/>
                  <w:szCs w:val="20"/>
                  <w:rPrChange w:id="403" w:author="Calil Amaral" w:date="2019-10-31T14:17:00Z">
                    <w:rPr>
                      <w:sz w:val="20"/>
                      <w:szCs w:val="20"/>
                    </w:rPr>
                  </w:rPrChange>
                </w:rPr>
                <w:delText>1,05 µm</w:delText>
              </w:r>
            </w:del>
          </w:p>
        </w:tc>
        <w:tc>
          <w:tcPr>
            <w:tcW w:w="3846" w:type="dxa"/>
            <w:tcBorders>
              <w:top w:val="nil"/>
              <w:left w:val="nil"/>
              <w:bottom w:val="nil"/>
              <w:right w:val="nil"/>
            </w:tcBorders>
          </w:tcPr>
          <w:p w14:paraId="46926B14" w14:textId="48E4D79B" w:rsidR="00CB363A" w:rsidRPr="003C66CD" w:rsidDel="00EE4CE3" w:rsidRDefault="00CB363A" w:rsidP="00CB363A">
            <w:pPr>
              <w:spacing w:line="276" w:lineRule="auto"/>
              <w:ind w:firstLine="0"/>
              <w:rPr>
                <w:del w:id="404" w:author="Calil Amaral" w:date="2019-10-28T15:48:00Z"/>
                <w:sz w:val="20"/>
                <w:szCs w:val="20"/>
                <w:rPrChange w:id="405" w:author="Calil Amaral" w:date="2019-10-31T14:17:00Z">
                  <w:rPr>
                    <w:del w:id="406" w:author="Calil Amaral" w:date="2019-10-28T15:48:00Z"/>
                    <w:sz w:val="20"/>
                    <w:szCs w:val="20"/>
                  </w:rPr>
                </w:rPrChange>
              </w:rPr>
            </w:pPr>
            <w:del w:id="407" w:author="Calil Amaral" w:date="2019-10-28T15:48:00Z">
              <w:r w:rsidRPr="003C66CD" w:rsidDel="00EE4CE3">
                <w:rPr>
                  <w:sz w:val="20"/>
                  <w:szCs w:val="20"/>
                  <w:rPrChange w:id="408" w:author="Calil Amaral" w:date="2019-10-31T14:17:00Z">
                    <w:rPr>
                      <w:sz w:val="20"/>
                      <w:szCs w:val="20"/>
                    </w:rPr>
                  </w:rPrChange>
                </w:rPr>
                <w:delText>Watts</w:delText>
              </w:r>
            </w:del>
          </w:p>
        </w:tc>
      </w:tr>
      <w:tr w:rsidR="00CB363A" w:rsidRPr="003C66CD" w:rsidDel="00EE4CE3" w14:paraId="462E6E83" w14:textId="39513937" w:rsidTr="00CB363A">
        <w:trPr>
          <w:del w:id="409" w:author="Calil Amaral" w:date="2019-10-28T15:48:00Z"/>
        </w:trPr>
        <w:tc>
          <w:tcPr>
            <w:tcW w:w="3020" w:type="dxa"/>
            <w:tcBorders>
              <w:top w:val="nil"/>
              <w:left w:val="nil"/>
              <w:bottom w:val="nil"/>
              <w:right w:val="nil"/>
            </w:tcBorders>
          </w:tcPr>
          <w:p w14:paraId="23C0D5AB" w14:textId="645142A4" w:rsidR="00CB363A" w:rsidRPr="003C66CD" w:rsidDel="00EE4CE3" w:rsidRDefault="00CB363A" w:rsidP="00CB363A">
            <w:pPr>
              <w:spacing w:line="276" w:lineRule="auto"/>
              <w:ind w:firstLine="0"/>
              <w:rPr>
                <w:del w:id="410" w:author="Calil Amaral" w:date="2019-10-28T15:48:00Z"/>
                <w:sz w:val="20"/>
                <w:szCs w:val="20"/>
                <w:rPrChange w:id="411" w:author="Calil Amaral" w:date="2019-10-31T14:17:00Z">
                  <w:rPr>
                    <w:del w:id="412" w:author="Calil Amaral" w:date="2019-10-28T15:48:00Z"/>
                    <w:sz w:val="20"/>
                    <w:szCs w:val="20"/>
                  </w:rPr>
                </w:rPrChange>
              </w:rPr>
            </w:pPr>
            <w:del w:id="413" w:author="Calil Amaral" w:date="2019-10-28T15:48:00Z">
              <w:r w:rsidRPr="003C66CD" w:rsidDel="00EE4CE3">
                <w:rPr>
                  <w:sz w:val="20"/>
                  <w:szCs w:val="20"/>
                </w:rPr>
                <w:delText>Diodes</w:delText>
              </w:r>
            </w:del>
          </w:p>
        </w:tc>
        <w:tc>
          <w:tcPr>
            <w:tcW w:w="2195" w:type="dxa"/>
            <w:tcBorders>
              <w:top w:val="nil"/>
              <w:left w:val="nil"/>
              <w:bottom w:val="nil"/>
              <w:right w:val="nil"/>
            </w:tcBorders>
          </w:tcPr>
          <w:p w14:paraId="37D1CA2D" w14:textId="098EF5D3" w:rsidR="00CB363A" w:rsidRPr="003C66CD" w:rsidDel="00EE4CE3" w:rsidRDefault="00CB363A" w:rsidP="00CB363A">
            <w:pPr>
              <w:spacing w:line="276" w:lineRule="auto"/>
              <w:ind w:firstLine="0"/>
              <w:rPr>
                <w:del w:id="414" w:author="Calil Amaral" w:date="2019-10-28T15:48:00Z"/>
                <w:sz w:val="20"/>
                <w:szCs w:val="20"/>
                <w:rPrChange w:id="415" w:author="Calil Amaral" w:date="2019-10-31T14:17:00Z">
                  <w:rPr>
                    <w:del w:id="416" w:author="Calil Amaral" w:date="2019-10-28T15:48:00Z"/>
                    <w:sz w:val="20"/>
                    <w:szCs w:val="20"/>
                  </w:rPr>
                </w:rPrChange>
              </w:rPr>
            </w:pPr>
            <w:del w:id="417" w:author="Calil Amaral" w:date="2019-10-28T15:48:00Z">
              <w:r w:rsidRPr="003C66CD" w:rsidDel="00EE4CE3">
                <w:rPr>
                  <w:sz w:val="20"/>
                  <w:szCs w:val="20"/>
                  <w:rPrChange w:id="418" w:author="Calil Amaral" w:date="2019-10-31T14:17: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3C66CD" w:rsidDel="00EE4CE3" w:rsidRDefault="00CB363A" w:rsidP="00CB363A">
            <w:pPr>
              <w:spacing w:line="276" w:lineRule="auto"/>
              <w:ind w:firstLine="0"/>
              <w:rPr>
                <w:del w:id="419" w:author="Calil Amaral" w:date="2019-10-28T15:48:00Z"/>
                <w:sz w:val="20"/>
                <w:szCs w:val="20"/>
                <w:rPrChange w:id="420" w:author="Calil Amaral" w:date="2019-10-31T14:17:00Z">
                  <w:rPr>
                    <w:del w:id="421" w:author="Calil Amaral" w:date="2019-10-28T15:48:00Z"/>
                    <w:sz w:val="20"/>
                    <w:szCs w:val="20"/>
                  </w:rPr>
                </w:rPrChange>
              </w:rPr>
            </w:pPr>
            <w:del w:id="422" w:author="Calil Amaral" w:date="2019-10-28T15:48:00Z">
              <w:r w:rsidRPr="003C66CD" w:rsidDel="00EE4CE3">
                <w:rPr>
                  <w:sz w:val="20"/>
                  <w:szCs w:val="20"/>
                  <w:rPrChange w:id="423" w:author="Calil Amaral" w:date="2019-10-31T14:17:00Z">
                    <w:rPr>
                      <w:sz w:val="20"/>
                      <w:szCs w:val="20"/>
                    </w:rPr>
                  </w:rPrChange>
                </w:rPr>
                <w:delText>Milliwatts to kilowatts</w:delText>
              </w:r>
            </w:del>
          </w:p>
        </w:tc>
      </w:tr>
      <w:tr w:rsidR="00CB363A" w:rsidRPr="003C66CD" w:rsidDel="00EE4CE3" w14:paraId="38E2078B" w14:textId="72D42B9F" w:rsidTr="00CB363A">
        <w:trPr>
          <w:del w:id="424" w:author="Calil Amaral" w:date="2019-10-28T15:48:00Z"/>
        </w:trPr>
        <w:tc>
          <w:tcPr>
            <w:tcW w:w="3020" w:type="dxa"/>
            <w:tcBorders>
              <w:top w:val="nil"/>
              <w:left w:val="nil"/>
              <w:bottom w:val="nil"/>
              <w:right w:val="nil"/>
            </w:tcBorders>
          </w:tcPr>
          <w:p w14:paraId="7E5284FB" w14:textId="0EEA0AB1" w:rsidR="00CB363A" w:rsidRPr="003C66CD" w:rsidDel="00EE4CE3" w:rsidRDefault="00CB363A" w:rsidP="00CB363A">
            <w:pPr>
              <w:spacing w:line="276" w:lineRule="auto"/>
              <w:ind w:firstLine="0"/>
              <w:rPr>
                <w:del w:id="425" w:author="Calil Amaral" w:date="2019-10-28T15:48:00Z"/>
                <w:sz w:val="20"/>
                <w:szCs w:val="20"/>
                <w:rPrChange w:id="426" w:author="Calil Amaral" w:date="2019-10-31T14:17:00Z">
                  <w:rPr>
                    <w:del w:id="427" w:author="Calil Amaral" w:date="2019-10-28T15:48:00Z"/>
                    <w:sz w:val="20"/>
                    <w:szCs w:val="20"/>
                  </w:rPr>
                </w:rPrChange>
              </w:rPr>
            </w:pPr>
            <w:del w:id="428" w:author="Calil Amaral" w:date="2019-10-28T15:48:00Z">
              <w:r w:rsidRPr="003C66CD" w:rsidDel="00EE4CE3">
                <w:rPr>
                  <w:sz w:val="20"/>
                  <w:szCs w:val="20"/>
                </w:rPr>
                <w:delText>Argon-ion</w:delText>
              </w:r>
            </w:del>
          </w:p>
        </w:tc>
        <w:tc>
          <w:tcPr>
            <w:tcW w:w="2195" w:type="dxa"/>
            <w:tcBorders>
              <w:top w:val="nil"/>
              <w:left w:val="nil"/>
              <w:bottom w:val="nil"/>
              <w:right w:val="nil"/>
            </w:tcBorders>
          </w:tcPr>
          <w:p w14:paraId="3EC498E1" w14:textId="42E411DC" w:rsidR="00CB363A" w:rsidRPr="003C66CD" w:rsidDel="00EE4CE3" w:rsidRDefault="00CB363A" w:rsidP="00CB363A">
            <w:pPr>
              <w:spacing w:line="276" w:lineRule="auto"/>
              <w:ind w:firstLine="0"/>
              <w:rPr>
                <w:del w:id="429" w:author="Calil Amaral" w:date="2019-10-28T15:48:00Z"/>
                <w:sz w:val="20"/>
                <w:szCs w:val="20"/>
                <w:rPrChange w:id="430" w:author="Calil Amaral" w:date="2019-10-31T14:17:00Z">
                  <w:rPr>
                    <w:del w:id="431" w:author="Calil Amaral" w:date="2019-10-28T15:48:00Z"/>
                    <w:sz w:val="20"/>
                    <w:szCs w:val="20"/>
                  </w:rPr>
                </w:rPrChange>
              </w:rPr>
            </w:pPr>
            <w:del w:id="432" w:author="Calil Amaral" w:date="2019-10-28T15:48:00Z">
              <w:r w:rsidRPr="003C66CD" w:rsidDel="00EE4CE3">
                <w:rPr>
                  <w:sz w:val="20"/>
                  <w:szCs w:val="20"/>
                  <w:rPrChange w:id="433" w:author="Calil Amaral" w:date="2019-10-31T14:17:00Z">
                    <w:rPr>
                      <w:sz w:val="20"/>
                      <w:szCs w:val="20"/>
                    </w:rPr>
                  </w:rPrChange>
                </w:rPr>
                <w:delText>514,5 nm</w:delText>
              </w:r>
            </w:del>
          </w:p>
        </w:tc>
        <w:tc>
          <w:tcPr>
            <w:tcW w:w="3846" w:type="dxa"/>
            <w:tcBorders>
              <w:top w:val="nil"/>
              <w:left w:val="nil"/>
              <w:bottom w:val="nil"/>
              <w:right w:val="nil"/>
            </w:tcBorders>
          </w:tcPr>
          <w:p w14:paraId="1729C7C8" w14:textId="59823265" w:rsidR="00CB363A" w:rsidRPr="003C66CD" w:rsidDel="00EE4CE3" w:rsidRDefault="00CB363A" w:rsidP="00CB363A">
            <w:pPr>
              <w:spacing w:line="276" w:lineRule="auto"/>
              <w:ind w:firstLine="0"/>
              <w:rPr>
                <w:del w:id="434" w:author="Calil Amaral" w:date="2019-10-28T15:48:00Z"/>
                <w:sz w:val="20"/>
                <w:szCs w:val="20"/>
                <w:rPrChange w:id="435" w:author="Calil Amaral" w:date="2019-10-31T14:17:00Z">
                  <w:rPr>
                    <w:del w:id="436" w:author="Calil Amaral" w:date="2019-10-28T15:48:00Z"/>
                    <w:sz w:val="20"/>
                    <w:szCs w:val="20"/>
                  </w:rPr>
                </w:rPrChange>
              </w:rPr>
            </w:pPr>
            <w:del w:id="437" w:author="Calil Amaral" w:date="2019-10-28T15:48:00Z">
              <w:r w:rsidRPr="003C66CD" w:rsidDel="00EE4CE3">
                <w:rPr>
                  <w:sz w:val="20"/>
                  <w:szCs w:val="20"/>
                  <w:rPrChange w:id="438" w:author="Calil Amaral" w:date="2019-10-31T14:17:00Z">
                    <w:rPr>
                      <w:sz w:val="20"/>
                      <w:szCs w:val="20"/>
                    </w:rPr>
                  </w:rPrChange>
                </w:rPr>
                <w:delText>Milliwatts to tens of watts</w:delText>
              </w:r>
            </w:del>
          </w:p>
        </w:tc>
      </w:tr>
      <w:tr w:rsidR="00CB363A" w:rsidRPr="003C66CD" w:rsidDel="00EE4CE3" w14:paraId="4C15FD44" w14:textId="654604C4" w:rsidTr="00CB363A">
        <w:trPr>
          <w:del w:id="439" w:author="Calil Amaral" w:date="2019-10-28T15:48:00Z"/>
        </w:trPr>
        <w:tc>
          <w:tcPr>
            <w:tcW w:w="3020" w:type="dxa"/>
            <w:tcBorders>
              <w:top w:val="nil"/>
              <w:left w:val="nil"/>
              <w:bottom w:val="nil"/>
              <w:right w:val="nil"/>
            </w:tcBorders>
          </w:tcPr>
          <w:p w14:paraId="524828B3" w14:textId="509A7849" w:rsidR="00CB363A" w:rsidRPr="003C66CD" w:rsidDel="00EE4CE3" w:rsidRDefault="00CB363A" w:rsidP="00CB363A">
            <w:pPr>
              <w:spacing w:line="276" w:lineRule="auto"/>
              <w:ind w:firstLine="0"/>
              <w:rPr>
                <w:del w:id="440" w:author="Calil Amaral" w:date="2019-10-28T15:48:00Z"/>
                <w:sz w:val="20"/>
                <w:szCs w:val="20"/>
              </w:rPr>
            </w:pPr>
          </w:p>
        </w:tc>
        <w:tc>
          <w:tcPr>
            <w:tcW w:w="2195" w:type="dxa"/>
            <w:tcBorders>
              <w:top w:val="nil"/>
              <w:left w:val="nil"/>
              <w:bottom w:val="nil"/>
              <w:right w:val="nil"/>
            </w:tcBorders>
          </w:tcPr>
          <w:p w14:paraId="354E46A0" w14:textId="54CF49C9" w:rsidR="00CB363A" w:rsidRPr="003C66CD" w:rsidDel="00EE4CE3" w:rsidRDefault="00CB363A" w:rsidP="00CB363A">
            <w:pPr>
              <w:spacing w:line="276" w:lineRule="auto"/>
              <w:ind w:firstLine="0"/>
              <w:rPr>
                <w:del w:id="441" w:author="Calil Amaral" w:date="2019-10-28T15:48:00Z"/>
                <w:sz w:val="20"/>
                <w:szCs w:val="20"/>
                <w:rPrChange w:id="442" w:author="Calil Amaral" w:date="2019-10-31T14:17:00Z">
                  <w:rPr>
                    <w:del w:id="443" w:author="Calil Amaral" w:date="2019-10-28T15:48:00Z"/>
                    <w:sz w:val="20"/>
                    <w:szCs w:val="20"/>
                  </w:rPr>
                </w:rPrChange>
              </w:rPr>
            </w:pPr>
            <w:del w:id="444" w:author="Calil Amaral" w:date="2019-10-28T15:48:00Z">
              <w:r w:rsidRPr="003C66CD" w:rsidDel="00EE4CE3">
                <w:rPr>
                  <w:sz w:val="20"/>
                  <w:szCs w:val="20"/>
                  <w:rPrChange w:id="445" w:author="Calil Amaral" w:date="2019-10-31T14:17:00Z">
                    <w:rPr>
                      <w:sz w:val="20"/>
                      <w:szCs w:val="20"/>
                    </w:rPr>
                  </w:rPrChange>
                </w:rPr>
                <w:delText>448,0 nm</w:delText>
              </w:r>
            </w:del>
          </w:p>
        </w:tc>
        <w:tc>
          <w:tcPr>
            <w:tcW w:w="3846" w:type="dxa"/>
            <w:tcBorders>
              <w:top w:val="nil"/>
              <w:left w:val="nil"/>
              <w:bottom w:val="nil"/>
              <w:right w:val="nil"/>
            </w:tcBorders>
          </w:tcPr>
          <w:p w14:paraId="16F83BAC" w14:textId="7241E6F4" w:rsidR="00CB363A" w:rsidRPr="003C66CD" w:rsidDel="00EE4CE3" w:rsidRDefault="00CB363A" w:rsidP="00CB363A">
            <w:pPr>
              <w:spacing w:line="276" w:lineRule="auto"/>
              <w:ind w:firstLine="0"/>
              <w:rPr>
                <w:del w:id="446" w:author="Calil Amaral" w:date="2019-10-28T15:48:00Z"/>
                <w:sz w:val="20"/>
                <w:szCs w:val="20"/>
                <w:rPrChange w:id="447" w:author="Calil Amaral" w:date="2019-10-31T14:17:00Z">
                  <w:rPr>
                    <w:del w:id="448" w:author="Calil Amaral" w:date="2019-10-28T15:48:00Z"/>
                    <w:sz w:val="20"/>
                    <w:szCs w:val="20"/>
                  </w:rPr>
                </w:rPrChange>
              </w:rPr>
            </w:pPr>
            <w:del w:id="449" w:author="Calil Amaral" w:date="2019-10-28T15:48:00Z">
              <w:r w:rsidRPr="003C66CD" w:rsidDel="00EE4CE3">
                <w:rPr>
                  <w:sz w:val="20"/>
                  <w:szCs w:val="20"/>
                  <w:rPrChange w:id="450" w:author="Calil Amaral" w:date="2019-10-31T14:17:00Z">
                    <w:rPr>
                      <w:sz w:val="20"/>
                      <w:szCs w:val="20"/>
                    </w:rPr>
                  </w:rPrChange>
                </w:rPr>
                <w:delText>Milliwatts to watts</w:delText>
              </w:r>
            </w:del>
          </w:p>
        </w:tc>
      </w:tr>
      <w:tr w:rsidR="00CB363A" w:rsidRPr="003C66CD" w:rsidDel="00EE4CE3" w14:paraId="3CF68D89" w14:textId="45475C3E" w:rsidTr="00CB363A">
        <w:trPr>
          <w:del w:id="451" w:author="Calil Amaral" w:date="2019-10-28T15:48:00Z"/>
        </w:trPr>
        <w:tc>
          <w:tcPr>
            <w:tcW w:w="3020" w:type="dxa"/>
            <w:tcBorders>
              <w:top w:val="nil"/>
              <w:left w:val="nil"/>
              <w:bottom w:val="nil"/>
              <w:right w:val="nil"/>
            </w:tcBorders>
          </w:tcPr>
          <w:p w14:paraId="02A1F3FF" w14:textId="721B2A62" w:rsidR="00CB363A" w:rsidRPr="003C66CD" w:rsidDel="00EE4CE3" w:rsidRDefault="00CB363A" w:rsidP="00CB363A">
            <w:pPr>
              <w:spacing w:line="276" w:lineRule="auto"/>
              <w:ind w:firstLine="0"/>
              <w:rPr>
                <w:del w:id="452" w:author="Calil Amaral" w:date="2019-10-28T15:48:00Z"/>
                <w:sz w:val="20"/>
                <w:szCs w:val="20"/>
                <w:rPrChange w:id="453" w:author="Calil Amaral" w:date="2019-10-31T14:17:00Z">
                  <w:rPr>
                    <w:del w:id="454" w:author="Calil Amaral" w:date="2019-10-28T15:48:00Z"/>
                    <w:sz w:val="20"/>
                    <w:szCs w:val="20"/>
                  </w:rPr>
                </w:rPrChange>
              </w:rPr>
            </w:pPr>
            <w:del w:id="455" w:author="Calil Amaral" w:date="2019-10-28T15:48:00Z">
              <w:r w:rsidRPr="003C66CD" w:rsidDel="00EE4CE3">
                <w:rPr>
                  <w:sz w:val="20"/>
                  <w:szCs w:val="20"/>
                </w:rPr>
                <w:delText>Fiber</w:delText>
              </w:r>
            </w:del>
          </w:p>
        </w:tc>
        <w:tc>
          <w:tcPr>
            <w:tcW w:w="2195" w:type="dxa"/>
            <w:tcBorders>
              <w:top w:val="nil"/>
              <w:left w:val="nil"/>
              <w:bottom w:val="nil"/>
              <w:right w:val="nil"/>
            </w:tcBorders>
          </w:tcPr>
          <w:p w14:paraId="1A1A2C65" w14:textId="0CA3F0EA" w:rsidR="00CB363A" w:rsidRPr="003C66CD" w:rsidDel="00EE4CE3" w:rsidRDefault="00CB363A" w:rsidP="00CB363A">
            <w:pPr>
              <w:spacing w:line="276" w:lineRule="auto"/>
              <w:ind w:firstLine="0"/>
              <w:rPr>
                <w:del w:id="456" w:author="Calil Amaral" w:date="2019-10-28T15:48:00Z"/>
                <w:sz w:val="20"/>
                <w:szCs w:val="20"/>
                <w:rPrChange w:id="457" w:author="Calil Amaral" w:date="2019-10-31T14:17:00Z">
                  <w:rPr>
                    <w:del w:id="458" w:author="Calil Amaral" w:date="2019-10-28T15:48:00Z"/>
                    <w:sz w:val="20"/>
                    <w:szCs w:val="20"/>
                  </w:rPr>
                </w:rPrChange>
              </w:rPr>
            </w:pPr>
            <w:del w:id="459" w:author="Calil Amaral" w:date="2019-10-28T15:48:00Z">
              <w:r w:rsidRPr="003C66CD" w:rsidDel="00EE4CE3">
                <w:rPr>
                  <w:sz w:val="20"/>
                  <w:szCs w:val="20"/>
                  <w:rPrChange w:id="460" w:author="Calil Amaral" w:date="2019-10-31T14:17:00Z">
                    <w:rPr>
                      <w:sz w:val="20"/>
                      <w:szCs w:val="20"/>
                    </w:rPr>
                  </w:rPrChange>
                </w:rPr>
                <w:delText>IR</w:delText>
              </w:r>
            </w:del>
          </w:p>
        </w:tc>
        <w:tc>
          <w:tcPr>
            <w:tcW w:w="3846" w:type="dxa"/>
            <w:tcBorders>
              <w:top w:val="nil"/>
              <w:left w:val="nil"/>
              <w:bottom w:val="nil"/>
              <w:right w:val="nil"/>
            </w:tcBorders>
          </w:tcPr>
          <w:p w14:paraId="7925DF5B" w14:textId="156B0263" w:rsidR="00CB363A" w:rsidRPr="003C66CD" w:rsidDel="00EE4CE3" w:rsidRDefault="00CB363A" w:rsidP="00CB363A">
            <w:pPr>
              <w:spacing w:line="276" w:lineRule="auto"/>
              <w:ind w:firstLine="0"/>
              <w:rPr>
                <w:del w:id="461" w:author="Calil Amaral" w:date="2019-10-28T15:48:00Z"/>
                <w:sz w:val="20"/>
                <w:szCs w:val="20"/>
                <w:rPrChange w:id="462" w:author="Calil Amaral" w:date="2019-10-31T14:17:00Z">
                  <w:rPr>
                    <w:del w:id="463" w:author="Calil Amaral" w:date="2019-10-28T15:48:00Z"/>
                    <w:sz w:val="20"/>
                    <w:szCs w:val="20"/>
                  </w:rPr>
                </w:rPrChange>
              </w:rPr>
            </w:pPr>
            <w:del w:id="464" w:author="Calil Amaral" w:date="2019-10-28T15:48:00Z">
              <w:r w:rsidRPr="003C66CD" w:rsidDel="00EE4CE3">
                <w:rPr>
                  <w:sz w:val="20"/>
                  <w:szCs w:val="20"/>
                  <w:rPrChange w:id="465" w:author="Calil Amaral" w:date="2019-10-31T14:17:00Z">
                    <w:rPr>
                      <w:sz w:val="20"/>
                      <w:szCs w:val="20"/>
                    </w:rPr>
                  </w:rPrChange>
                </w:rPr>
                <w:delText>Watts to kilowatts</w:delText>
              </w:r>
            </w:del>
          </w:p>
        </w:tc>
      </w:tr>
      <w:tr w:rsidR="00CB363A" w:rsidRPr="003C66CD" w:rsidDel="00EE4CE3" w14:paraId="4C6DB0D5" w14:textId="073B7974" w:rsidTr="00CB363A">
        <w:trPr>
          <w:del w:id="466" w:author="Calil Amaral" w:date="2019-10-28T15:48:00Z"/>
        </w:trPr>
        <w:tc>
          <w:tcPr>
            <w:tcW w:w="3020" w:type="dxa"/>
            <w:tcBorders>
              <w:top w:val="nil"/>
              <w:left w:val="nil"/>
              <w:bottom w:val="single" w:sz="4" w:space="0" w:color="auto"/>
              <w:right w:val="nil"/>
            </w:tcBorders>
          </w:tcPr>
          <w:p w14:paraId="59A094C3" w14:textId="72ECD767" w:rsidR="00CB363A" w:rsidRPr="003C66CD" w:rsidDel="00EE4CE3" w:rsidRDefault="00CB363A" w:rsidP="00CB363A">
            <w:pPr>
              <w:spacing w:line="276" w:lineRule="auto"/>
              <w:ind w:firstLine="0"/>
              <w:rPr>
                <w:del w:id="467" w:author="Calil Amaral" w:date="2019-10-28T15:48:00Z"/>
                <w:sz w:val="20"/>
                <w:szCs w:val="20"/>
                <w:rPrChange w:id="468" w:author="Calil Amaral" w:date="2019-10-31T14:17:00Z">
                  <w:rPr>
                    <w:del w:id="469" w:author="Calil Amaral" w:date="2019-10-28T15:48:00Z"/>
                    <w:sz w:val="20"/>
                    <w:szCs w:val="20"/>
                  </w:rPr>
                </w:rPrChange>
              </w:rPr>
            </w:pPr>
            <w:del w:id="470" w:author="Calil Amaral" w:date="2019-10-28T15:48:00Z">
              <w:r w:rsidRPr="003C66CD" w:rsidDel="00EE4CE3">
                <w:rPr>
                  <w:sz w:val="20"/>
                  <w:szCs w:val="20"/>
                </w:rPr>
                <w:delText>Excimer</w:delText>
              </w:r>
            </w:del>
          </w:p>
        </w:tc>
        <w:tc>
          <w:tcPr>
            <w:tcW w:w="2195" w:type="dxa"/>
            <w:tcBorders>
              <w:top w:val="nil"/>
              <w:left w:val="nil"/>
              <w:bottom w:val="single" w:sz="4" w:space="0" w:color="auto"/>
              <w:right w:val="nil"/>
            </w:tcBorders>
          </w:tcPr>
          <w:p w14:paraId="0077EE6F" w14:textId="79E5C285" w:rsidR="00CB363A" w:rsidRPr="003C66CD" w:rsidDel="00EE4CE3" w:rsidRDefault="00CB363A" w:rsidP="00CB363A">
            <w:pPr>
              <w:spacing w:line="276" w:lineRule="auto"/>
              <w:ind w:firstLine="0"/>
              <w:rPr>
                <w:del w:id="471" w:author="Calil Amaral" w:date="2019-10-28T15:48:00Z"/>
                <w:sz w:val="20"/>
                <w:szCs w:val="20"/>
                <w:rPrChange w:id="472" w:author="Calil Amaral" w:date="2019-10-31T14:17:00Z">
                  <w:rPr>
                    <w:del w:id="473" w:author="Calil Amaral" w:date="2019-10-28T15:48:00Z"/>
                    <w:sz w:val="20"/>
                    <w:szCs w:val="20"/>
                  </w:rPr>
                </w:rPrChange>
              </w:rPr>
            </w:pPr>
            <w:del w:id="474" w:author="Calil Amaral" w:date="2019-10-28T15:48:00Z">
              <w:r w:rsidRPr="003C66CD" w:rsidDel="00EE4CE3">
                <w:rPr>
                  <w:sz w:val="20"/>
                  <w:szCs w:val="20"/>
                  <w:rPrChange w:id="475" w:author="Calil Amaral" w:date="2019-10-31T14:17: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3C66CD" w:rsidDel="00EE4CE3" w:rsidRDefault="00CB363A" w:rsidP="00CB363A">
            <w:pPr>
              <w:spacing w:line="276" w:lineRule="auto"/>
              <w:ind w:firstLine="0"/>
              <w:rPr>
                <w:del w:id="476" w:author="Calil Amaral" w:date="2019-10-28T15:48:00Z"/>
                <w:sz w:val="20"/>
                <w:szCs w:val="20"/>
                <w:rPrChange w:id="477" w:author="Calil Amaral" w:date="2019-10-31T14:17:00Z">
                  <w:rPr>
                    <w:del w:id="478" w:author="Calil Amaral" w:date="2019-10-28T15:48:00Z"/>
                    <w:sz w:val="20"/>
                    <w:szCs w:val="20"/>
                  </w:rPr>
                </w:rPrChange>
              </w:rPr>
            </w:pPr>
            <w:del w:id="479" w:author="Calil Amaral" w:date="2019-10-28T15:48:00Z">
              <w:r w:rsidRPr="003C66CD" w:rsidDel="00EE4CE3">
                <w:rPr>
                  <w:sz w:val="20"/>
                  <w:szCs w:val="20"/>
                  <w:rPrChange w:id="480" w:author="Calil Amaral" w:date="2019-10-31T14:17:00Z">
                    <w:rPr>
                      <w:sz w:val="20"/>
                      <w:szCs w:val="20"/>
                    </w:rPr>
                  </w:rPrChange>
                </w:rPr>
                <w:delText>Watts to hundreds of watts</w:delText>
              </w:r>
            </w:del>
          </w:p>
        </w:tc>
      </w:tr>
    </w:tbl>
    <w:p w14:paraId="2725B8C7" w14:textId="0FAF0D51" w:rsidR="00CB363A" w:rsidDel="00EE4CE3" w:rsidRDefault="00CB363A" w:rsidP="00CB363A">
      <w:pPr>
        <w:rPr>
          <w:del w:id="481" w:author="Calil Amaral" w:date="2019-10-28T15:48:00Z"/>
          <w:lang w:val="en-US"/>
        </w:rPr>
      </w:pPr>
    </w:p>
    <w:p w14:paraId="6D2E80E8" w14:textId="6F321A8A" w:rsidR="00CB363A" w:rsidRDefault="00CB363A" w:rsidP="00CB363A">
      <w:pPr>
        <w:rPr>
          <w:ins w:id="482" w:author="Calil Amaral" w:date="2019-10-28T15:02:00Z"/>
          <w:lang w:val="en-US"/>
        </w:rPr>
      </w:pPr>
      <w:r w:rsidRPr="00A006BD">
        <w:rPr>
          <w:lang w:val="en-US"/>
        </w:rPr>
        <w:t>Since 1960, different types of laser have been developed as listed in</w:t>
      </w:r>
      <w:del w:id="483" w:author="Calil Amaral" w:date="2019-10-28T15:49:00Z">
        <w:r w:rsidRPr="00A006BD" w:rsidDel="00EE4CE3">
          <w:rPr>
            <w:lang w:val="en-US"/>
          </w:rPr>
          <w:delText xml:space="preserve"> </w:delText>
        </w:r>
      </w:del>
      <w:ins w:id="484"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485" w:author="Calil Amaral" w:date="2019-10-28T16:47:00Z">
        <w:r w:rsidR="00C2289B" w:rsidRPr="00BE17F1">
          <w:rPr>
            <w:lang w:val="en-US"/>
            <w:rPrChange w:id="486" w:author="Calil Amaral" w:date="2019-10-28T15:12:00Z">
              <w:rPr/>
            </w:rPrChange>
          </w:rPr>
          <w:t xml:space="preserve">Figure </w:t>
        </w:r>
        <w:r w:rsidR="00C2289B">
          <w:rPr>
            <w:noProof/>
            <w:lang w:val="en-US"/>
          </w:rPr>
          <w:t>5</w:t>
        </w:r>
      </w:ins>
      <w:ins w:id="487" w:author="Calil Amaral" w:date="2019-10-28T15:49:00Z">
        <w:r w:rsidR="00EE4CE3">
          <w:rPr>
            <w:lang w:val="en-US"/>
          </w:rPr>
          <w:fldChar w:fldCharType="end"/>
        </w:r>
      </w:ins>
      <w:del w:id="488"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489"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B74CF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5C1BEA" w:rsidRPr="005C1BEA">
        <w:rPr>
          <w:bCs/>
          <w:noProof/>
          <w:lang w:val="en-US"/>
        </w:rPr>
        <w:t>[17]</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490" w:author="Calil Amaral" w:date="2019-10-28T15:05:00Z"/>
        </w:rPr>
        <w:pPrChange w:id="491" w:author="Calil Amaral" w:date="2019-10-28T15:51:00Z">
          <w:pPr>
            <w:ind w:firstLine="0"/>
          </w:pPr>
        </w:pPrChange>
      </w:pPr>
      <w:ins w:id="492" w:author="Calil Amaral" w:date="2019-10-28T15:02:00Z">
        <w:r>
          <w:rPr>
            <w:noProof/>
            <w:lang w:val="en-US"/>
          </w:rPr>
          <w:drawing>
            <wp:inline distT="0" distB="0" distL="0" distR="0" wp14:anchorId="40834427" wp14:editId="36C23775">
              <wp:extent cx="5422900" cy="2657944"/>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5534" cy="2659235"/>
                      </a:xfrm>
                      <a:prstGeom prst="rect">
                        <a:avLst/>
                      </a:prstGeom>
                    </pic:spPr>
                  </pic:pic>
                </a:graphicData>
              </a:graphic>
            </wp:inline>
          </w:drawing>
        </w:r>
      </w:ins>
    </w:p>
    <w:p w14:paraId="282EDE59" w14:textId="5DFCF57A" w:rsidR="00CB24C9" w:rsidRPr="00BE17F1" w:rsidRDefault="00CB24C9">
      <w:pPr>
        <w:pStyle w:val="Caption"/>
        <w:jc w:val="center"/>
        <w:rPr>
          <w:ins w:id="493" w:author="Calil Amaral" w:date="2019-10-28T15:12:00Z"/>
          <w:lang w:val="en-US"/>
          <w:rPrChange w:id="494" w:author="Calil Amaral" w:date="2019-10-28T15:12:00Z">
            <w:rPr>
              <w:ins w:id="495" w:author="Calil Amaral" w:date="2019-10-28T15:12:00Z"/>
            </w:rPr>
          </w:rPrChange>
        </w:rPr>
        <w:pPrChange w:id="496" w:author="Calil Amaral" w:date="2019-10-28T15:51:00Z">
          <w:pPr>
            <w:pStyle w:val="Caption"/>
          </w:pPr>
        </w:pPrChange>
      </w:pPr>
      <w:bookmarkStart w:id="497" w:name="_Ref23170198"/>
      <w:ins w:id="498" w:author="Calil Amaral" w:date="2019-10-28T15:05:00Z">
        <w:r w:rsidRPr="00BE17F1">
          <w:rPr>
            <w:lang w:val="en-US"/>
            <w:rPrChange w:id="499" w:author="Calil Amaral" w:date="2019-10-28T15:12:00Z">
              <w:rPr/>
            </w:rPrChange>
          </w:rPr>
          <w:t xml:space="preserve">Figure </w:t>
        </w:r>
        <w:r>
          <w:fldChar w:fldCharType="begin"/>
        </w:r>
        <w:r w:rsidRPr="00BE17F1">
          <w:rPr>
            <w:lang w:val="en-US"/>
            <w:rPrChange w:id="500" w:author="Calil Amaral" w:date="2019-10-28T15:12:00Z">
              <w:rPr/>
            </w:rPrChange>
          </w:rPr>
          <w:instrText xml:space="preserve"> SEQ Figure \* ARABIC </w:instrText>
        </w:r>
      </w:ins>
      <w:r>
        <w:fldChar w:fldCharType="separate"/>
      </w:r>
      <w:ins w:id="501" w:author="Calil Amaral" w:date="2019-10-28T16:47:00Z">
        <w:r w:rsidR="00C2289B">
          <w:rPr>
            <w:noProof/>
            <w:lang w:val="en-US"/>
          </w:rPr>
          <w:t>5</w:t>
        </w:r>
      </w:ins>
      <w:ins w:id="502" w:author="Calil Amaral" w:date="2019-10-28T15:05:00Z">
        <w:r>
          <w:fldChar w:fldCharType="end"/>
        </w:r>
        <w:bookmarkEnd w:id="497"/>
        <w:r w:rsidRPr="00BE17F1">
          <w:rPr>
            <w:lang w:val="en-US"/>
            <w:rPrChange w:id="503" w:author="Calil Amaral" w:date="2019-10-28T15:12:00Z">
              <w:rPr/>
            </w:rPrChange>
          </w:rPr>
          <w:t xml:space="preserve"> - Wavelengths of commercially available lasers</w:t>
        </w:r>
      </w:ins>
      <w:ins w:id="504" w:author="Calil Amaral" w:date="2019-10-28T15:13:00Z">
        <w:r w:rsidR="00BE17F1">
          <w:rPr>
            <w:lang w:val="en-US"/>
          </w:rPr>
          <w:t xml:space="preserve"> </w:t>
        </w:r>
      </w:ins>
      <w:ins w:id="505" w:author="Calil Amaral" w:date="2019-10-28T15:47:00Z">
        <w:r w:rsidR="00EE4CE3">
          <w:rPr>
            <w:lang w:val="en-US"/>
          </w:rPr>
          <w:fldChar w:fldCharType="begin" w:fldLock="1"/>
        </w:r>
      </w:ins>
      <w:r w:rsidR="00C2289B">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lasers.","author":[{"dropping-particle":"","family":"Danh","given":"","non-dropping-particle":"","parse-names":false,"suffix":""}],"id":"ITEM-1","issued":{"date-parts":[["2009"]]},"title":"Commercial Laser Lines","type":"webpage"},"uris":["http://www.mendeley.com/documents/?uuid=ce4c5c7d-28b6-4e03-b446-0048f23f5d7f"]}],"mendeley":{"formattedCitation":"[18]","plainTextFormattedCitation":"[18]","previouslyFormattedCitation":"[18]"},"properties":{"noteIndex":0},"schema":"https://github.com/citation-style-language/schema/raw/master/csl-citation.json"}</w:instrText>
      </w:r>
      <w:r w:rsidR="00EE4CE3">
        <w:rPr>
          <w:lang w:val="en-US"/>
        </w:rPr>
        <w:fldChar w:fldCharType="separate"/>
      </w:r>
      <w:r w:rsidR="00EE4CE3" w:rsidRPr="00EE4CE3">
        <w:rPr>
          <w:i w:val="0"/>
          <w:noProof/>
          <w:lang w:val="en-US"/>
        </w:rPr>
        <w:t>[18]</w:t>
      </w:r>
      <w:ins w:id="506" w:author="Calil Amaral" w:date="2019-10-28T15:47:00Z">
        <w:r w:rsidR="00EE4CE3">
          <w:rPr>
            <w:lang w:val="en-US"/>
          </w:rPr>
          <w:fldChar w:fldCharType="end"/>
        </w:r>
      </w:ins>
    </w:p>
    <w:p w14:paraId="2D729205" w14:textId="499E9C6A" w:rsidR="00BE17F1" w:rsidRPr="00EE4CE3" w:rsidDel="00EE4CE3" w:rsidRDefault="00BE17F1" w:rsidP="00EE4CE3">
      <w:pPr>
        <w:rPr>
          <w:del w:id="507" w:author="Calil Amaral" w:date="2019-10-28T15:48:00Z"/>
          <w:lang w:val="en-US"/>
        </w:rPr>
      </w:pPr>
    </w:p>
    <w:p w14:paraId="2C144396" w14:textId="270F72A3" w:rsidR="00CB363A" w:rsidRPr="00A006BD" w:rsidRDefault="00CB363A" w:rsidP="00CB363A">
      <w:pPr>
        <w:rPr>
          <w:lang w:val="en-US"/>
        </w:rPr>
      </w:pPr>
      <w:del w:id="508"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ins w:id="509"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ins w:id="510" w:author="Calil Amaral" w:date="2019-10-28T16:47:00Z">
        <w:r w:rsidR="00C2289B" w:rsidRPr="00A006BD">
          <w:rPr>
            <w:lang w:val="en-US"/>
          </w:rPr>
          <w:t xml:space="preserve">Figure </w:t>
        </w:r>
        <w:r w:rsidR="00C2289B">
          <w:rPr>
            <w:noProof/>
            <w:lang w:val="en-US"/>
          </w:rPr>
          <w:t>6</w:t>
        </w:r>
      </w:ins>
      <w:del w:id="511"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14:paraId="10FA197C" w14:textId="77777777" w:rsidTr="00CB363A">
        <w:tc>
          <w:tcPr>
            <w:tcW w:w="4566" w:type="dxa"/>
          </w:tcPr>
          <w:p w14:paraId="20719C59" w14:textId="77777777" w:rsidR="00CB363A" w:rsidRDefault="00CB363A" w:rsidP="00CB363A">
            <w:pPr>
              <w:keepNext/>
              <w:ind w:firstLine="0"/>
              <w:jc w:val="center"/>
            </w:pPr>
            <w:commentRangeStart w:id="512"/>
            <w:r w:rsidRPr="00A006BD">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512"/>
            <w:r w:rsidR="00711C95">
              <w:rPr>
                <w:rStyle w:val="CommentReference"/>
                <w:lang w:val="pt-BR"/>
              </w:rPr>
              <w:commentReference w:id="512"/>
            </w:r>
          </w:p>
        </w:tc>
        <w:tc>
          <w:tcPr>
            <w:tcW w:w="4495" w:type="dxa"/>
          </w:tcPr>
          <w:p w14:paraId="4187C76B" w14:textId="556DDB4D" w:rsidR="00CB363A" w:rsidRDefault="0010728D" w:rsidP="00CB363A">
            <w:pPr>
              <w:keepNext/>
              <w:ind w:firstLine="0"/>
              <w:jc w:val="center"/>
            </w:pPr>
            <w:r>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p>
        </w:tc>
      </w:tr>
      <w:tr w:rsidR="00CB363A" w14:paraId="594BB968" w14:textId="77777777" w:rsidTr="00CB363A">
        <w:tc>
          <w:tcPr>
            <w:tcW w:w="4566" w:type="dxa"/>
          </w:tcPr>
          <w:p w14:paraId="65B053B4" w14:textId="77777777" w:rsidR="00CB363A" w:rsidRDefault="00CB363A" w:rsidP="00CB363A">
            <w:pPr>
              <w:keepNext/>
              <w:ind w:firstLine="0"/>
              <w:jc w:val="center"/>
            </w:pPr>
            <w:r>
              <w:t>(a)</w:t>
            </w:r>
          </w:p>
        </w:tc>
        <w:tc>
          <w:tcPr>
            <w:tcW w:w="4495" w:type="dxa"/>
          </w:tcPr>
          <w:p w14:paraId="3888204B" w14:textId="77777777" w:rsidR="00CB363A" w:rsidRDefault="00CB363A" w:rsidP="00CB363A">
            <w:pPr>
              <w:keepNext/>
              <w:ind w:firstLine="0"/>
              <w:jc w:val="center"/>
            </w:pPr>
            <w:r>
              <w:t>(b)</w:t>
            </w:r>
          </w:p>
        </w:tc>
      </w:tr>
    </w:tbl>
    <w:p w14:paraId="4914B4A8" w14:textId="50F78C76" w:rsidR="00CB363A" w:rsidRPr="00A006BD" w:rsidRDefault="00CB363A" w:rsidP="00CB363A">
      <w:pPr>
        <w:pStyle w:val="Caption"/>
        <w:jc w:val="center"/>
        <w:rPr>
          <w:i w:val="0"/>
          <w:iCs w:val="0"/>
          <w:lang w:val="en-US"/>
        </w:rPr>
      </w:pPr>
      <w:bookmarkStart w:id="513"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514" w:author="Calil Amaral" w:date="2019-10-28T16:47:00Z">
        <w:r w:rsidR="00C2289B">
          <w:rPr>
            <w:noProof/>
            <w:lang w:val="en-US"/>
          </w:rPr>
          <w:t>6</w:t>
        </w:r>
      </w:ins>
      <w:del w:id="515" w:author="Calil Amaral" w:date="2019-10-28T15:05:00Z">
        <w:r w:rsidR="001B6890" w:rsidDel="00CB24C9">
          <w:rPr>
            <w:noProof/>
            <w:lang w:val="en-US"/>
          </w:rPr>
          <w:delText>5</w:delText>
        </w:r>
      </w:del>
      <w:r w:rsidRPr="00A006BD">
        <w:rPr>
          <w:lang w:val="en-US"/>
        </w:rPr>
        <w:fldChar w:fldCharType="end"/>
      </w:r>
      <w:bookmarkEnd w:id="513"/>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r w:rsidR="00C2289B">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[20]","plainTextFormattedCitation":"[20]","previouslyFormattedCitation":"[20]"},"properties":{"noteIndex":0},"schema":"https://github.com/citation-style-language/schema/raw/master/csl-citation.json"}</w:instrText>
      </w:r>
      <w:r>
        <w:rPr>
          <w:rStyle w:val="FootnoteReference"/>
          <w:lang w:val="en-US"/>
        </w:rPr>
        <w:fldChar w:fldCharType="separate"/>
      </w:r>
      <w:r w:rsidR="00EE4CE3" w:rsidRPr="00EE4CE3">
        <w:rPr>
          <w:i w:val="0"/>
          <w:noProof/>
          <w:lang w:val="en-US"/>
        </w:rPr>
        <w:t>[20]</w:t>
      </w:r>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r w:rsidR="00C2289B">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[21]","plainTextFormattedCitation":"[21]","previouslyFormattedCitation":"[21]"},"properties":{"noteIndex":0},"schema":"https://github.com/citation-style-language/schema/raw/master/csl-citation.json"}</w:instrText>
      </w:r>
      <w:r>
        <w:rPr>
          <w:rStyle w:val="FootnoteReference"/>
          <w:i w:val="0"/>
          <w:iCs w:val="0"/>
          <w:lang w:val="en-US"/>
        </w:rPr>
        <w:fldChar w:fldCharType="separate"/>
      </w:r>
      <w:r w:rsidR="00EE4CE3" w:rsidRPr="00EE4CE3">
        <w:rPr>
          <w:bCs/>
          <w:i w:val="0"/>
          <w:iCs w:val="0"/>
          <w:noProof/>
          <w:lang w:val="en-US"/>
        </w:rPr>
        <w:t>[21]</w:t>
      </w:r>
      <w:r>
        <w:rPr>
          <w:rStyle w:val="FootnoteReference"/>
          <w:i w:val="0"/>
          <w:iCs w:val="0"/>
          <w:lang w:val="en-US"/>
        </w:rPr>
        <w:fldChar w:fldCharType="end"/>
      </w:r>
      <w:r>
        <w:rPr>
          <w:i w:val="0"/>
          <w:iCs w:val="0"/>
          <w:lang w:val="en-US"/>
        </w:rPr>
        <w:t>.</w:t>
      </w:r>
    </w:p>
    <w:p w14:paraId="3A635DC2" w14:textId="0384593F" w:rsidR="00CB363A" w:rsidRPr="00A006BD" w:rsidRDefault="00CB363A" w:rsidP="00CB363A">
      <w:pPr>
        <w:rPr>
          <w:lang w:val="en-US"/>
        </w:rPr>
      </w:pPr>
      <w:r w:rsidRPr="00A006BD">
        <w:rPr>
          <w:lang w:val="en-US"/>
        </w:rPr>
        <w:lastRenderedPageBreak/>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ins w:id="516" w:author="Calil Amaral" w:date="2019-10-28T16:47:00Z">
        <w:r w:rsidR="00C2289B" w:rsidRPr="00A006BD">
          <w:rPr>
            <w:lang w:val="en-US"/>
          </w:rPr>
          <w:t xml:space="preserve">Figure </w:t>
        </w:r>
        <w:r w:rsidR="00C2289B">
          <w:rPr>
            <w:noProof/>
            <w:lang w:val="en-US"/>
          </w:rPr>
          <w:t>6</w:t>
        </w:r>
      </w:ins>
      <w:del w:id="517"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C2289B">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Pr>
          <w:rStyle w:val="FootnoteReference"/>
          <w:lang w:val="en-US"/>
        </w:rPr>
        <w:fldChar w:fldCharType="separate"/>
      </w:r>
      <w:r w:rsidR="00EE4CE3" w:rsidRPr="00EE4CE3">
        <w:rPr>
          <w:noProof/>
          <w:lang w:val="en-US"/>
        </w:rPr>
        <w:t>[19]</w:t>
      </w:r>
      <w:r>
        <w:rPr>
          <w:rStyle w:val="FootnoteReference"/>
          <w:lang w:val="en-US"/>
        </w:rPr>
        <w:fldChar w:fldCharType="end"/>
      </w:r>
      <w:r w:rsidRPr="00A006BD">
        <w:rPr>
          <w:lang w:val="en-US"/>
        </w:rPr>
        <w:t xml:space="preserve">. </w:t>
      </w:r>
    </w:p>
    <w:p w14:paraId="6F52A564" w14:textId="509FEAAF"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518" w:name="_Toc23173669"/>
      <w:r>
        <w:rPr>
          <w:lang w:val="en-US"/>
        </w:rPr>
        <w:t>DIRECTED ENERGY DEPOSITION LASER WITH POWDER (DED-LP)</w:t>
      </w:r>
      <w:bookmarkEnd w:id="518"/>
    </w:p>
    <w:p w14:paraId="6F0E85FD" w14:textId="47CCAB18"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3C66CD" w:rsidDel="00BA6502" w14:paraId="54BAB505" w14:textId="7795DD88" w:rsidTr="002A2287">
        <w:trPr>
          <w:del w:id="519" w:author="Calil Amaral" w:date="2019-10-28T15:53:00Z"/>
        </w:trPr>
        <w:tc>
          <w:tcPr>
            <w:tcW w:w="9071" w:type="dxa"/>
            <w:gridSpan w:val="3"/>
          </w:tcPr>
          <w:p w14:paraId="60E1E27D" w14:textId="486C235F" w:rsidR="002A2287" w:rsidRPr="003C66CD" w:rsidDel="00BA6502" w:rsidRDefault="002A2287" w:rsidP="00A428BA">
            <w:pPr>
              <w:ind w:firstLine="0"/>
              <w:jc w:val="center"/>
              <w:rPr>
                <w:del w:id="520" w:author="Calil Amaral" w:date="2019-10-28T15:53:00Z"/>
              </w:rPr>
            </w:pPr>
            <w:del w:id="521"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3C66CD" w:rsidDel="00BA6502" w14:paraId="6FA0E95C" w14:textId="4EE5A2E2" w:rsidTr="002A2287">
        <w:trPr>
          <w:del w:id="522" w:author="Calil Amaral" w:date="2019-10-28T15:53:00Z"/>
        </w:trPr>
        <w:tc>
          <w:tcPr>
            <w:tcW w:w="3225" w:type="dxa"/>
          </w:tcPr>
          <w:p w14:paraId="19BF51F7" w14:textId="569D9312" w:rsidR="002A2287" w:rsidRPr="003C66CD" w:rsidDel="00BA6502" w:rsidRDefault="002A2287" w:rsidP="002A2287">
            <w:pPr>
              <w:ind w:firstLine="0"/>
              <w:jc w:val="center"/>
              <w:rPr>
                <w:del w:id="523" w:author="Calil Amaral" w:date="2019-10-28T15:53:00Z"/>
              </w:rPr>
            </w:pPr>
            <w:del w:id="524" w:author="Calil Amaral" w:date="2019-10-28T15:53:00Z">
              <w:r w:rsidRPr="003C66CD" w:rsidDel="00BA6502">
                <w:delText>(a)</w:delText>
              </w:r>
            </w:del>
          </w:p>
        </w:tc>
        <w:tc>
          <w:tcPr>
            <w:tcW w:w="2985" w:type="dxa"/>
          </w:tcPr>
          <w:p w14:paraId="5BB83FB4" w14:textId="43C2B6A9" w:rsidR="002A2287" w:rsidRPr="003C66CD" w:rsidDel="00BA6502" w:rsidRDefault="002A2287" w:rsidP="002A2287">
            <w:pPr>
              <w:ind w:firstLine="0"/>
              <w:jc w:val="center"/>
              <w:rPr>
                <w:del w:id="525" w:author="Calil Amaral" w:date="2019-10-28T15:53:00Z"/>
                <w:rPrChange w:id="526" w:author="Calil Amaral" w:date="2019-10-31T14:17:00Z">
                  <w:rPr>
                    <w:del w:id="527" w:author="Calil Amaral" w:date="2019-10-28T15:53:00Z"/>
                  </w:rPr>
                </w:rPrChange>
              </w:rPr>
            </w:pPr>
            <w:del w:id="528" w:author="Calil Amaral" w:date="2019-10-28T15:53:00Z">
              <w:r w:rsidRPr="003C66CD" w:rsidDel="00BA6502">
                <w:rPr>
                  <w:rPrChange w:id="529" w:author="Calil Amaral" w:date="2019-10-31T14:17:00Z">
                    <w:rPr/>
                  </w:rPrChange>
                </w:rPr>
                <w:delText>(b)</w:delText>
              </w:r>
            </w:del>
          </w:p>
        </w:tc>
        <w:tc>
          <w:tcPr>
            <w:tcW w:w="2861" w:type="dxa"/>
          </w:tcPr>
          <w:p w14:paraId="4670C777" w14:textId="5ED5E601" w:rsidR="002A2287" w:rsidRPr="003C66CD" w:rsidDel="00BA6502" w:rsidRDefault="002A2287" w:rsidP="002A2287">
            <w:pPr>
              <w:keepNext/>
              <w:ind w:firstLine="0"/>
              <w:jc w:val="center"/>
              <w:rPr>
                <w:del w:id="530" w:author="Calil Amaral" w:date="2019-10-28T15:53:00Z"/>
                <w:rPrChange w:id="531" w:author="Calil Amaral" w:date="2019-10-31T14:17:00Z">
                  <w:rPr>
                    <w:del w:id="532" w:author="Calil Amaral" w:date="2019-10-28T15:53:00Z"/>
                  </w:rPr>
                </w:rPrChange>
              </w:rPr>
            </w:pPr>
            <w:del w:id="533" w:author="Calil Amaral" w:date="2019-10-28T15:53:00Z">
              <w:r w:rsidRPr="003C66CD" w:rsidDel="00BA6502">
                <w:rPr>
                  <w:rPrChange w:id="534" w:author="Calil Amaral" w:date="2019-10-31T14:17:00Z">
                    <w:rPr/>
                  </w:rPrChange>
                </w:rPr>
                <w:delText>(c)</w:delText>
              </w:r>
            </w:del>
          </w:p>
        </w:tc>
      </w:tr>
    </w:tbl>
    <w:p w14:paraId="2F7220F7" w14:textId="17DBB57C" w:rsidR="002A2287" w:rsidRPr="00A006BD" w:rsidDel="00BA6502" w:rsidRDefault="002A2287" w:rsidP="002A2287">
      <w:pPr>
        <w:pStyle w:val="Caption"/>
        <w:rPr>
          <w:del w:id="535" w:author="Calil Amaral" w:date="2019-10-28T15:53:00Z"/>
          <w:lang w:val="en-US"/>
        </w:rPr>
      </w:pPr>
      <w:bookmarkStart w:id="536" w:name="_Ref20167232"/>
      <w:del w:id="537" w:author="Calil Amaral" w:date="2019-10-28T15:53:00Z">
        <w:r w:rsidRPr="00A006BD" w:rsidDel="00BA6502">
          <w:rPr>
            <w:lang w:val="en-US"/>
          </w:rPr>
          <w:delText xml:space="preserve">Figure </w:delText>
        </w:r>
        <w:r w:rsidRPr="00A006BD" w:rsidDel="00BA6502">
          <w:rPr>
            <w:lang w:val="en-US"/>
          </w:rPr>
          <w:fldChar w:fldCharType="begin"/>
        </w:r>
        <w:r w:rsidRPr="00BA6502" w:rsidDel="00BA6502">
          <w:rPr>
            <w:i w:val="0"/>
            <w:iCs w:val="0"/>
            <w:lang w:val="en-US"/>
          </w:rPr>
          <w:delInstrText xml:space="preserve"> SEQ Figure \* ARABIC </w:delInstrText>
        </w:r>
        <w:r w:rsidRPr="00A006BD" w:rsidDel="00BA6502">
          <w:rPr>
            <w:lang w:val="en-US"/>
          </w:rPr>
          <w:fldChar w:fldCharType="separate"/>
        </w:r>
      </w:del>
      <w:del w:id="538" w:author="Calil Amaral" w:date="2019-10-28T15:05:00Z">
        <w:r w:rsidR="001B6890" w:rsidRPr="00BA6502" w:rsidDel="00CB24C9">
          <w:rPr>
            <w:i w:val="0"/>
            <w:iCs w:val="0"/>
            <w:noProof/>
            <w:lang w:val="en-US"/>
          </w:rPr>
          <w:delText>6</w:delText>
        </w:r>
      </w:del>
      <w:del w:id="539" w:author="Calil Amaral" w:date="2019-10-28T15:53:00Z">
        <w:r w:rsidRPr="00A006BD" w:rsidDel="00BA6502">
          <w:rPr>
            <w:lang w:val="en-US"/>
          </w:rPr>
          <w:fldChar w:fldCharType="end"/>
        </w:r>
        <w:bookmarkEnd w:id="536"/>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lang w:val="en-US"/>
          </w:rPr>
          <w:fldChar w:fldCharType="separate"/>
        </w:r>
        <w:r w:rsidR="0036105F" w:rsidRPr="0036105F" w:rsidDel="00BA6502">
          <w:rPr>
            <w:i w:val="0"/>
            <w:noProof/>
            <w:lang w:val="en-US"/>
          </w:rPr>
          <w:delText>[3]</w:delText>
        </w:r>
        <w:r w:rsidR="007F43BA" w:rsidDel="00BA6502">
          <w:rPr>
            <w:rStyle w:val="FootnoteReference"/>
            <w:lang w:val="en-US"/>
          </w:rPr>
          <w:fldChar w:fldCharType="end"/>
        </w:r>
        <w:r w:rsidRPr="00A006BD" w:rsidDel="00BA6502">
          <w:rPr>
            <w:lang w:val="en-US"/>
          </w:rPr>
          <w:delText>.</w:delText>
        </w:r>
      </w:del>
    </w:p>
    <w:p w14:paraId="03D5488E" w14:textId="3B3E25E8" w:rsidR="005B400B" w:rsidRDefault="006218D7" w:rsidP="00520427">
      <w:pPr>
        <w:rPr>
          <w:ins w:id="540" w:author="Calil Amaral" w:date="2019-10-28T15:53:00Z"/>
          <w:lang w:val="en-US"/>
        </w:rPr>
      </w:pPr>
      <w:r w:rsidRPr="00A006BD">
        <w:rPr>
          <w:lang w:val="en-US"/>
        </w:rPr>
        <w:t xml:space="preserve">Moreover, as the material is melted while being deposited, it is possible to use 4 or 5-axis systems, </w:t>
      </w:r>
      <w:commentRangeStart w:id="541"/>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542" w:author="Calil Amaral" w:date="2019-10-28T16:47:00Z">
        <w:r w:rsidR="002A2287" w:rsidRPr="00A006BD">
          <w:rPr>
            <w:lang w:val="en-US"/>
          </w:rPr>
          <w:fldChar w:fldCharType="separate"/>
        </w:r>
      </w:del>
      <w:del w:id="543"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541"/>
      <w:r w:rsidR="00711C95">
        <w:rPr>
          <w:rStyle w:val="CommentReference"/>
        </w:rPr>
        <w:commentReference w:id="541"/>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2289B">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EE4CE3" w:rsidRPr="00EE4CE3">
        <w:rPr>
          <w:bCs/>
          <w:noProof/>
          <w:lang w:val="en-US"/>
        </w:rPr>
        <w:t>[22]</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5C1BEA">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[5]","plainTextFormattedCitation":"[5]","previouslyFormattedCitation":"[5]"},"properties":{"noteIndex":0},"schema":"https://github.com/citation-style-language/schema/raw/master/csl-citation.json"}</w:instrText>
      </w:r>
      <w:r w:rsidR="005C1BEA">
        <w:rPr>
          <w:lang w:val="en-US"/>
        </w:rPr>
        <w:fldChar w:fldCharType="separate"/>
      </w:r>
      <w:r w:rsidR="005C1BEA" w:rsidRPr="005C1BEA">
        <w:rPr>
          <w:noProof/>
          <w:lang w:val="en-US"/>
        </w:rPr>
        <w:t>[5]</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544" w:author="Calil Amaral" w:date="2019-10-28T15:53:00Z"/>
        </w:trPr>
        <w:tc>
          <w:tcPr>
            <w:tcW w:w="9071" w:type="dxa"/>
            <w:gridSpan w:val="3"/>
          </w:tcPr>
          <w:p w14:paraId="1042FC0F" w14:textId="77777777" w:rsidR="00BA6502" w:rsidRPr="00A006BD" w:rsidRDefault="00BA6502" w:rsidP="00764B91">
            <w:pPr>
              <w:ind w:firstLine="0"/>
              <w:jc w:val="center"/>
              <w:rPr>
                <w:ins w:id="545" w:author="Calil Amaral" w:date="2019-10-28T15:53:00Z"/>
              </w:rPr>
            </w:pPr>
            <w:ins w:id="546" w:author="Calil Amaral" w:date="2019-10-28T15:53:00Z">
              <w:r w:rsidRPr="00A006BD">
                <w:rPr>
                  <w:noProof/>
                  <w:lang w:eastAsia="pt-BR"/>
                </w:rPr>
                <w:lastRenderedPageBreak/>
                <w:drawing>
                  <wp:inline distT="0" distB="0" distL="0" distR="0" wp14:anchorId="1DC22059" wp14:editId="0C2F38BF">
                    <wp:extent cx="5479631" cy="1785668"/>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0601" cy="1802278"/>
                            </a:xfrm>
                            <a:prstGeom prst="rect">
                              <a:avLst/>
                            </a:prstGeom>
                          </pic:spPr>
                        </pic:pic>
                      </a:graphicData>
                    </a:graphic>
                  </wp:inline>
                </w:drawing>
              </w:r>
            </w:ins>
          </w:p>
        </w:tc>
      </w:tr>
      <w:tr w:rsidR="00BA6502" w:rsidRPr="00A006BD" w14:paraId="2DDECBC1" w14:textId="77777777" w:rsidTr="00764B91">
        <w:trPr>
          <w:ins w:id="547" w:author="Calil Amaral" w:date="2019-10-28T15:53:00Z"/>
        </w:trPr>
        <w:tc>
          <w:tcPr>
            <w:tcW w:w="3225" w:type="dxa"/>
          </w:tcPr>
          <w:p w14:paraId="6505B211" w14:textId="77777777" w:rsidR="00BA6502" w:rsidRPr="00A006BD" w:rsidRDefault="00BA6502" w:rsidP="00764B91">
            <w:pPr>
              <w:ind w:firstLine="0"/>
              <w:jc w:val="center"/>
              <w:rPr>
                <w:ins w:id="548" w:author="Calil Amaral" w:date="2019-10-28T15:53:00Z"/>
              </w:rPr>
            </w:pPr>
            <w:ins w:id="549" w:author="Calil Amaral" w:date="2019-10-28T15:53:00Z">
              <w:r w:rsidRPr="00A006BD">
                <w:t>(a)</w:t>
              </w:r>
            </w:ins>
          </w:p>
        </w:tc>
        <w:tc>
          <w:tcPr>
            <w:tcW w:w="2985" w:type="dxa"/>
          </w:tcPr>
          <w:p w14:paraId="268D33D5" w14:textId="77777777" w:rsidR="00BA6502" w:rsidRPr="00A006BD" w:rsidRDefault="00BA6502" w:rsidP="00764B91">
            <w:pPr>
              <w:ind w:firstLine="0"/>
              <w:jc w:val="center"/>
              <w:rPr>
                <w:ins w:id="550" w:author="Calil Amaral" w:date="2019-10-28T15:53:00Z"/>
              </w:rPr>
            </w:pPr>
            <w:ins w:id="551" w:author="Calil Amaral" w:date="2019-10-28T15:53:00Z">
              <w:r w:rsidRPr="00A006BD">
                <w:t>(b)</w:t>
              </w:r>
            </w:ins>
          </w:p>
        </w:tc>
        <w:tc>
          <w:tcPr>
            <w:tcW w:w="2861" w:type="dxa"/>
          </w:tcPr>
          <w:p w14:paraId="120A3D4F" w14:textId="77777777" w:rsidR="00BA6502" w:rsidRPr="00A006BD" w:rsidRDefault="00BA6502" w:rsidP="00764B91">
            <w:pPr>
              <w:keepNext/>
              <w:ind w:firstLine="0"/>
              <w:jc w:val="center"/>
              <w:rPr>
                <w:ins w:id="552" w:author="Calil Amaral" w:date="2019-10-28T15:53:00Z"/>
              </w:rPr>
            </w:pPr>
            <w:ins w:id="553" w:author="Calil Amaral" w:date="2019-10-28T15:53:00Z">
              <w:r w:rsidRPr="00A006BD">
                <w:t>(c)</w:t>
              </w:r>
            </w:ins>
          </w:p>
        </w:tc>
      </w:tr>
    </w:tbl>
    <w:p w14:paraId="573B6C99" w14:textId="5D27EFCB" w:rsidR="00BA6502" w:rsidRPr="00A006BD" w:rsidRDefault="00BA6502" w:rsidP="00BA6502">
      <w:pPr>
        <w:pStyle w:val="Caption"/>
        <w:rPr>
          <w:ins w:id="554" w:author="Calil Amaral" w:date="2019-10-28T15:53:00Z"/>
          <w:lang w:val="en-US"/>
        </w:rPr>
      </w:pPr>
      <w:ins w:id="555"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556" w:author="Calil Amaral" w:date="2019-10-28T16:47:00Z">
        <w:r w:rsidR="00C2289B">
          <w:rPr>
            <w:noProof/>
            <w:lang w:val="en-US"/>
          </w:rPr>
          <w:t>7</w:t>
        </w:r>
      </w:ins>
      <w:ins w:id="557"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r>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Pr>
            <w:rStyle w:val="FootnoteReference"/>
            <w:lang w:val="en-US"/>
          </w:rPr>
          <w:fldChar w:fldCharType="separate"/>
        </w:r>
        <w:r w:rsidRPr="0036105F">
          <w:rPr>
            <w:i w:val="0"/>
            <w:noProof/>
            <w:lang w:val="en-US"/>
          </w:rPr>
          <w:t>[3]</w:t>
        </w:r>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558" w:author="Calil Amaral" w:date="2019-10-28T15:53:00Z"/>
          <w:lang w:val="en-US"/>
        </w:rPr>
      </w:pPr>
    </w:p>
    <w:p w14:paraId="1C3DEA6A" w14:textId="68198317" w:rsidR="00C15F38" w:rsidRPr="00A006BD" w:rsidDel="00BA6502" w:rsidRDefault="00C15F38" w:rsidP="00C15F38">
      <w:pPr>
        <w:keepNext/>
        <w:jc w:val="center"/>
        <w:rPr>
          <w:del w:id="559" w:author="Calil Amaral" w:date="2019-10-28T15:53:00Z"/>
          <w:lang w:val="en-US"/>
        </w:rPr>
      </w:pPr>
      <w:commentRangeStart w:id="560"/>
      <w:del w:id="561"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560"/>
        <w:r w:rsidR="00711C95" w:rsidDel="00BA6502">
          <w:rPr>
            <w:rStyle w:val="CommentReference"/>
          </w:rPr>
          <w:commentReference w:id="560"/>
        </w:r>
      </w:del>
    </w:p>
    <w:p w14:paraId="0E5697E9" w14:textId="0DC6A03A" w:rsidR="00C15F38" w:rsidRPr="00A006BD" w:rsidDel="00BA6502" w:rsidRDefault="00C15F38" w:rsidP="00C15F38">
      <w:pPr>
        <w:pStyle w:val="Caption"/>
        <w:rPr>
          <w:del w:id="562" w:author="Calil Amaral" w:date="2019-10-28T15:53:00Z"/>
          <w:lang w:val="en-US"/>
        </w:rPr>
      </w:pPr>
      <w:bookmarkStart w:id="563" w:name="_Ref19995592"/>
      <w:del w:id="564" w:author="Calil Amaral" w:date="2019-10-28T15:53:00Z">
        <w:r w:rsidRPr="00A006BD" w:rsidDel="00BA6502">
          <w:rPr>
            <w:lang w:val="en-US"/>
          </w:rPr>
          <w:delText xml:space="preserve">Figure </w:delText>
        </w:r>
        <w:r w:rsidRPr="00A006BD" w:rsidDel="00BA6502">
          <w:rPr>
            <w:lang w:val="en-US"/>
          </w:rPr>
          <w:fldChar w:fldCharType="begin"/>
        </w:r>
        <w:r w:rsidRPr="00A006BD" w:rsidDel="00BA6502">
          <w:rPr>
            <w:lang w:val="en-US"/>
          </w:rPr>
          <w:delInstrText xml:space="preserve"> SEQ Figure \* ARABIC </w:delInstrText>
        </w:r>
        <w:r w:rsidRPr="00A006BD" w:rsidDel="00BA6502">
          <w:rPr>
            <w:lang w:val="en-US"/>
          </w:rPr>
          <w:fldChar w:fldCharType="separate"/>
        </w:r>
      </w:del>
      <w:del w:id="565" w:author="Calil Amaral" w:date="2019-10-28T15:05:00Z">
        <w:r w:rsidR="001B6890" w:rsidDel="00CB24C9">
          <w:rPr>
            <w:noProof/>
            <w:lang w:val="en-US"/>
          </w:rPr>
          <w:delText>7</w:delText>
        </w:r>
      </w:del>
      <w:del w:id="566" w:author="Calil Amaral" w:date="2019-10-28T15:53:00Z">
        <w:r w:rsidRPr="00A006BD" w:rsidDel="00BA6502">
          <w:rPr>
            <w:lang w:val="en-US"/>
          </w:rPr>
          <w:fldChar w:fldCharType="end"/>
        </w:r>
        <w:bookmarkEnd w:id="563"/>
        <w:r w:rsidRPr="00A006BD" w:rsidDel="00BA6502">
          <w:rPr>
            <w:lang w:val="en-US"/>
          </w:rPr>
          <w:delText xml:space="preserve"> - Transverse cross section showing the transition between 100% 316L to 100% Inconel 718 from bottom to top </w:delText>
        </w:r>
        <w:r w:rsidR="007F43BA" w:rsidDel="00BA6502">
          <w:rPr>
            <w:rStyle w:val="FootnoteReference"/>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lang w:val="en-US"/>
          </w:rPr>
          <w:fldChar w:fldCharType="separate"/>
        </w:r>
        <w:r w:rsidR="00EE4CE3" w:rsidRPr="00EE4CE3" w:rsidDel="00BA6502">
          <w:rPr>
            <w:bCs/>
            <w:i w:val="0"/>
            <w:noProof/>
            <w:lang w:val="en-US"/>
          </w:rPr>
          <w:delText>[23]</w:delText>
        </w:r>
        <w:r w:rsidR="007F43BA" w:rsidDel="00BA6502">
          <w:rPr>
            <w:rStyle w:val="FootnoteReference"/>
            <w:lang w:val="en-US"/>
          </w:rPr>
          <w:fldChar w:fldCharType="end"/>
        </w:r>
        <w:r w:rsidRPr="00A006BD" w:rsidDel="00BA6502">
          <w:rPr>
            <w:lang w:val="en-US"/>
          </w:rPr>
          <w:delText>.</w:delText>
        </w:r>
      </w:del>
    </w:p>
    <w:p w14:paraId="2989AF0D" w14:textId="6A7354A8" w:rsidR="00B42BF5" w:rsidRDefault="00AD2F4A" w:rsidP="00B42BF5">
      <w:pPr>
        <w:rPr>
          <w:ins w:id="567"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568"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569"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570"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571"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C2289B">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[23]"},"properties":{"noteIndex":0},"schema":"https://github.com/citation-style-language/schema/raw/master/csl-citation.json"}</w:instrText>
      </w:r>
      <w:r w:rsidR="0003255B">
        <w:rPr>
          <w:lang w:val="en-US"/>
        </w:rPr>
        <w:fldChar w:fldCharType="separate"/>
      </w:r>
      <w:r w:rsidR="00EE4CE3" w:rsidRPr="00EE4CE3">
        <w:rPr>
          <w:noProof/>
          <w:lang w:val="en-US"/>
        </w:rPr>
        <w:t>[23]</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572"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573" w:name="_Toc23173670"/>
      <w:r w:rsidRPr="00A006BD">
        <w:rPr>
          <w:lang w:val="en-US"/>
        </w:rPr>
        <w:t>Process description</w:t>
      </w:r>
      <w:bookmarkEnd w:id="573"/>
    </w:p>
    <w:p w14:paraId="20D8FB0B" w14:textId="77777777" w:rsidR="004F120C" w:rsidRDefault="00687BEB" w:rsidP="00687BEB">
      <w:pPr>
        <w:rPr>
          <w:ins w:id="574" w:author="Calil Amaral" w:date="2019-10-28T17:46:00Z"/>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575" w:author="Milton Pereira" w:date="2019-10-21T17:11:00Z">
        <w:r w:rsidRPr="00A006BD" w:rsidDel="00711C95">
          <w:rPr>
            <w:lang w:val="en-US"/>
          </w:rPr>
          <w:delText xml:space="preserve">inert </w:delText>
        </w:r>
      </w:del>
      <w:ins w:id="576"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p>
    <w:p w14:paraId="74D61651" w14:textId="006C8A5D" w:rsidR="00687BEB" w:rsidRDefault="004F120C" w:rsidP="00687BEB">
      <w:pPr>
        <w:rPr>
          <w:ins w:id="577" w:author="Calil Amaral" w:date="2019-10-28T17:33:00Z"/>
          <w:lang w:val="en-US"/>
        </w:rPr>
      </w:pPr>
      <w:ins w:id="578" w:author="Calil Amaral" w:date="2019-10-28T17:47:00Z">
        <w:r>
          <w:rPr>
            <w:lang w:val="en-US"/>
          </w:rPr>
          <w:t xml:space="preserve">As illustrated in </w:t>
        </w:r>
        <w:r>
          <w:rPr>
            <w:lang w:val="en-US"/>
          </w:rPr>
          <w:fldChar w:fldCharType="begin"/>
        </w:r>
        <w:r>
          <w:rPr>
            <w:lang w:val="en-US"/>
          </w:rPr>
          <w:instrText xml:space="preserve"> REF _Ref20165992 \h </w:instrText>
        </w:r>
      </w:ins>
      <w:r>
        <w:rPr>
          <w:lang w:val="en-US"/>
        </w:rPr>
      </w:r>
      <w:ins w:id="579" w:author="Calil Amaral" w:date="2019-10-28T17:47:00Z">
        <w:r>
          <w:rPr>
            <w:lang w:val="en-US"/>
          </w:rPr>
          <w:fldChar w:fldCharType="separate"/>
        </w:r>
        <w:r w:rsidRPr="00A006BD">
          <w:rPr>
            <w:lang w:val="en-US"/>
          </w:rPr>
          <w:t xml:space="preserve">Figure </w:t>
        </w:r>
        <w:r>
          <w:rPr>
            <w:noProof/>
            <w:lang w:val="en-US"/>
          </w:rPr>
          <w:t>8</w:t>
        </w:r>
        <w:r>
          <w:rPr>
            <w:lang w:val="en-US"/>
          </w:rPr>
          <w:fldChar w:fldCharType="end"/>
        </w:r>
        <w:r>
          <w:rPr>
            <w:lang w:val="en-US"/>
          </w:rPr>
          <w:t xml:space="preserve"> (a) </w:t>
        </w:r>
      </w:ins>
      <w:del w:id="580" w:author="Calil Amaral" w:date="2019-10-28T17:46:00Z">
        <w:r w:rsidR="00687BEB" w:rsidRPr="00A006BD" w:rsidDel="004F120C">
          <w:rPr>
            <w:lang w:val="en-US"/>
          </w:rPr>
          <w:delText xml:space="preserve"> </w:delText>
        </w:r>
      </w:del>
      <w:ins w:id="581" w:author="Calil Amaral" w:date="2019-10-28T17:47:00Z">
        <w:r>
          <w:rPr>
            <w:lang w:val="en-US"/>
          </w:rPr>
          <w:t>t</w:t>
        </w:r>
      </w:ins>
      <w:ins w:id="582" w:author="Calil Amaral" w:date="2019-10-28T17:39:00Z">
        <w:r w:rsidR="00C17C61">
          <w:rPr>
            <w:lang w:val="en-US"/>
          </w:rPr>
          <w:t>he laser beam</w:t>
        </w:r>
      </w:ins>
      <w:ins w:id="583" w:author="Calil Amaral" w:date="2019-10-28T17:47:00Z">
        <w:r>
          <w:rPr>
            <w:lang w:val="en-US"/>
          </w:rPr>
          <w:t xml:space="preserve"> </w:t>
        </w:r>
      </w:ins>
      <w:ins w:id="584" w:author="Calil Amaral" w:date="2019-10-28T17:39:00Z">
        <w:r w:rsidR="00C17C61">
          <w:rPr>
            <w:lang w:val="en-US"/>
          </w:rPr>
          <w:t xml:space="preserve">is focused </w:t>
        </w:r>
      </w:ins>
      <w:ins w:id="585" w:author="Calil Amaral" w:date="2019-10-28T17:40:00Z">
        <w:r w:rsidR="00C17C61">
          <w:rPr>
            <w:lang w:val="en-US"/>
          </w:rPr>
          <w:t>by the optical system</w:t>
        </w:r>
      </w:ins>
      <w:ins w:id="586" w:author="Calil Amaral" w:date="2019-10-28T17:48:00Z">
        <w:r>
          <w:rPr>
            <w:lang w:val="en-US"/>
          </w:rPr>
          <w:t>,</w:t>
        </w:r>
      </w:ins>
      <w:ins w:id="587" w:author="Calil Amaral" w:date="2019-10-28T17:47:00Z">
        <w:r>
          <w:rPr>
            <w:lang w:val="en-US"/>
          </w:rPr>
          <w:t xml:space="preserve"> </w:t>
        </w:r>
      </w:ins>
      <w:ins w:id="588" w:author="Calil Amaral" w:date="2019-10-28T17:40:00Z">
        <w:r w:rsidR="00C17C61">
          <w:rPr>
            <w:lang w:val="en-US"/>
          </w:rPr>
          <w:t xml:space="preserve">reducing the diameter of the beam </w:t>
        </w:r>
      </w:ins>
      <w:ins w:id="589" w:author="Calil Amaral" w:date="2019-10-28T17:44:00Z">
        <w:r>
          <w:rPr>
            <w:lang w:val="en-US"/>
          </w:rPr>
          <w:t xml:space="preserve">and concentrating the electromagnetic energy </w:t>
        </w:r>
      </w:ins>
      <w:ins w:id="590" w:author="Calil Amaral" w:date="2019-10-28T17:47:00Z">
        <w:r>
          <w:rPr>
            <w:lang w:val="en-US"/>
          </w:rPr>
          <w:t xml:space="preserve">in the focal plane. </w:t>
        </w:r>
      </w:ins>
      <w:r w:rsidR="00687BEB" w:rsidRPr="00A006BD">
        <w:rPr>
          <w:lang w:val="en-US"/>
        </w:rPr>
        <w:t xml:space="preserve">The process </w:t>
      </w:r>
      <w:del w:id="591" w:author="Calil Amaral" w:date="2019-10-28T17:45:00Z">
        <w:r w:rsidR="00687BEB" w:rsidRPr="00A006BD" w:rsidDel="004F120C">
          <w:rPr>
            <w:lang w:val="en-US"/>
          </w:rPr>
          <w:delText xml:space="preserve">consists </w:delText>
        </w:r>
      </w:del>
      <w:ins w:id="592" w:author="Calil Amaral" w:date="2019-10-28T17:46:00Z">
        <w:r>
          <w:rPr>
            <w:lang w:val="en-US"/>
          </w:rPr>
          <w:t xml:space="preserve">continues with </w:t>
        </w:r>
      </w:ins>
      <w:del w:id="593" w:author="Calil Amaral" w:date="2019-10-28T17:46:00Z">
        <w:r w:rsidR="00687BEB" w:rsidRPr="00A006BD" w:rsidDel="004F120C">
          <w:rPr>
            <w:lang w:val="en-US"/>
          </w:rPr>
          <w:delText xml:space="preserve">in </w:delText>
        </w:r>
      </w:del>
      <w:r w:rsidR="00687BEB" w:rsidRPr="00A006BD">
        <w:rPr>
          <w:lang w:val="en-US"/>
        </w:rPr>
        <w:t xml:space="preserve">the formation of a melt pool </w:t>
      </w:r>
      <w:del w:id="594" w:author="Milton Pereira" w:date="2019-10-21T17:12:00Z">
        <w:r w:rsidR="00687BEB" w:rsidRPr="00A006BD" w:rsidDel="00882D29">
          <w:rPr>
            <w:lang w:val="en-US"/>
          </w:rPr>
          <w:delText>i</w:delText>
        </w:r>
      </w:del>
      <w:ins w:id="595" w:author="Milton Pereira" w:date="2019-10-21T17:12:00Z">
        <w:r w:rsidR="00882D29">
          <w:rPr>
            <w:lang w:val="en-US"/>
          </w:rPr>
          <w:t>o</w:t>
        </w:r>
      </w:ins>
      <w:r w:rsidR="00687BEB" w:rsidRPr="00A006BD">
        <w:rPr>
          <w:lang w:val="en-US"/>
        </w:rPr>
        <w:t xml:space="preserve">n the substrate through absorption and conversion of irradiated laser energy into heat. Simultaneously powder is fed </w:t>
      </w:r>
      <w:ins w:id="596" w:author="Calil Amaral" w:date="2019-10-28T17:37:00Z">
        <w:r w:rsidR="00C17C61">
          <w:rPr>
            <w:lang w:val="en-US"/>
          </w:rPr>
          <w:t xml:space="preserve">by the carrier gas </w:t>
        </w:r>
      </w:ins>
      <w:r w:rsidR="00687BEB" w:rsidRPr="00A006BD">
        <w:rPr>
          <w:lang w:val="en-US"/>
        </w:rPr>
        <w:t>into this pool and melts, subsequently solidifying to form a layer of deposited material</w:t>
      </w:r>
      <w:ins w:id="597" w:author="Calil Amaral" w:date="2019-10-28T17:49:00Z">
        <w:r>
          <w:rPr>
            <w:lang w:val="en-US"/>
          </w:rPr>
          <w:t>.</w:t>
        </w:r>
      </w:ins>
      <w:ins w:id="598" w:author="Calil Amaral" w:date="2019-10-28T17:36:00Z">
        <w:r w:rsidR="00C17C61">
          <w:rPr>
            <w:lang w:val="en-US"/>
          </w:rPr>
          <w:t xml:space="preserve"> </w:t>
        </w:r>
      </w:ins>
      <w:del w:id="599" w:author="Calil Amaral" w:date="2019-10-28T17:33:00Z">
        <w:r w:rsidR="006969E1" w:rsidRPr="00A006BD" w:rsidDel="00C17C61">
          <w:rPr>
            <w:lang w:val="en-US"/>
          </w:rPr>
          <w:delText xml:space="preserve"> </w:delText>
        </w:r>
        <w:commentRangeStart w:id="600"/>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601"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602" w:author="Calil Amaral" w:date="2019-10-28T17:33:00Z">
        <w:r w:rsidR="006969E1" w:rsidRPr="00A006BD" w:rsidDel="00C17C61">
          <w:rPr>
            <w:lang w:val="en-US"/>
          </w:rPr>
          <w:fldChar w:fldCharType="end"/>
        </w:r>
      </w:del>
      <w:commentRangeEnd w:id="600"/>
      <w:del w:id="603" w:author="Calil Amaral" w:date="2019-10-28T17:49:00Z">
        <w:r w:rsidR="00882D29" w:rsidDel="004F120C">
          <w:rPr>
            <w:rStyle w:val="CommentReference"/>
          </w:rPr>
          <w:commentReference w:id="600"/>
        </w:r>
        <w:r w:rsidR="00687BEB" w:rsidRPr="00A006BD" w:rsidDel="004F120C">
          <w:rPr>
            <w:lang w:val="en-US"/>
          </w:rPr>
          <w:delText>.</w:delText>
        </w:r>
        <w:r w:rsidR="001C5897" w:rsidRPr="00A006BD" w:rsidDel="004F120C">
          <w:rPr>
            <w:lang w:val="en-US"/>
          </w:rPr>
          <w:delText xml:space="preserve"> </w:delText>
        </w:r>
      </w:del>
      <w:r w:rsidR="00687BEB"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00687BEB" w:rsidRPr="00A006BD">
        <w:rPr>
          <w:lang w:val="en-US"/>
        </w:rPr>
        <w:t>.</w:t>
      </w:r>
      <w:r w:rsidR="001C5897" w:rsidRPr="00A006BD">
        <w:rPr>
          <w:lang w:val="en-US"/>
        </w:rPr>
        <w:t xml:space="preserve"> </w:t>
      </w:r>
    </w:p>
    <w:p w14:paraId="07FCA7EB" w14:textId="55AB0270" w:rsidR="00C17C61" w:rsidRPr="00A006BD" w:rsidRDefault="00C17C61" w:rsidP="00687B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60"/>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604" w:author="Calil Amaral" w:date="2019-10-28T16:59:00Z">
              <w:r w:rsidRPr="00A006BD">
                <w:rPr>
                  <w:noProof/>
                  <w:lang w:eastAsia="pt-BR"/>
                </w:rPr>
                <w:drawing>
                  <wp:inline distT="0" distB="0" distL="0" distR="0" wp14:anchorId="571EECEA" wp14:editId="5873A918">
                    <wp:extent cx="2727452" cy="241539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ins>
            <w:del w:id="605"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606"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607" w:author="Calil Amaral" w:date="2019-10-28T16:59:00Z">
              <w:r w:rsidR="00764B91" w:rsidRPr="00A006BD">
                <w:rPr>
                  <w:noProof/>
                  <w:lang w:eastAsia="pt-BR"/>
                </w:rPr>
                <w:drawing>
                  <wp:inline distT="0" distB="0" distL="0" distR="0" wp14:anchorId="196A0469" wp14:editId="1337E2B9">
                    <wp:extent cx="2452563" cy="2414905"/>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44070487" w:rsidR="00101683" w:rsidRPr="00A006BD" w:rsidRDefault="00101683" w:rsidP="00101683">
      <w:pPr>
        <w:pStyle w:val="Caption"/>
        <w:rPr>
          <w:lang w:val="en-US"/>
        </w:rPr>
      </w:pPr>
      <w:bookmarkStart w:id="608"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09" w:author="Calil Amaral" w:date="2019-10-28T16:47:00Z">
        <w:r w:rsidR="00C2289B">
          <w:rPr>
            <w:noProof/>
            <w:lang w:val="en-US"/>
          </w:rPr>
          <w:t>8</w:t>
        </w:r>
      </w:ins>
      <w:del w:id="610" w:author="Calil Amaral" w:date="2019-10-28T15:05:00Z">
        <w:r w:rsidR="001B6890" w:rsidDel="00CB24C9">
          <w:rPr>
            <w:noProof/>
            <w:lang w:val="en-US"/>
          </w:rPr>
          <w:delText>8</w:delText>
        </w:r>
      </w:del>
      <w:r w:rsidRPr="00A006BD">
        <w:rPr>
          <w:lang w:val="en-US"/>
        </w:rPr>
        <w:fldChar w:fldCharType="end"/>
      </w:r>
      <w:bookmarkEnd w:id="608"/>
      <w:r w:rsidRPr="00A006BD">
        <w:rPr>
          <w:lang w:val="en-US"/>
        </w:rPr>
        <w:t xml:space="preserve"> – </w:t>
      </w:r>
      <w:del w:id="611"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612" w:author="Calil Amaral" w:date="2019-10-28T17:00:00Z">
        <w:r w:rsidR="00764B91">
          <w:rPr>
            <w:lang w:val="en-US"/>
          </w:rPr>
          <w:t>a</w:t>
        </w:r>
      </w:ins>
      <w:del w:id="613"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2289B">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EE4CE3" w:rsidRPr="00EE4CE3">
        <w:rPr>
          <w:bCs/>
          <w:i w:val="0"/>
          <w:noProof/>
          <w:lang w:val="en-US"/>
        </w:rPr>
        <w:t>[25]</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C2289B">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EE4CE3" w:rsidRPr="00EE4CE3">
        <w:rPr>
          <w:i w:val="0"/>
          <w:noProof/>
          <w:lang w:val="en-US"/>
        </w:rPr>
        <w:t>[19]</w:t>
      </w:r>
      <w:r w:rsidR="007F43BA">
        <w:rPr>
          <w:rStyle w:val="FootnoteReference"/>
          <w:lang w:val="en-US"/>
        </w:rPr>
        <w:fldChar w:fldCharType="end"/>
      </w:r>
      <w:r w:rsidRPr="00A006BD">
        <w:rPr>
          <w:lang w:val="en-US"/>
        </w:rPr>
        <w:t>.</w:t>
      </w:r>
      <w:ins w:id="614"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r w:rsidR="00764B91">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64B91">
          <w:rPr>
            <w:rStyle w:val="FootnoteReference"/>
            <w:lang w:val="en-US"/>
          </w:rPr>
          <w:fldChar w:fldCharType="separate"/>
        </w:r>
        <w:r w:rsidR="00764B91" w:rsidRPr="00EE4CE3">
          <w:rPr>
            <w:i w:val="0"/>
            <w:noProof/>
            <w:lang w:val="en-US"/>
          </w:rPr>
          <w:t>[24]</w:t>
        </w:r>
        <w:r w:rsidR="00764B91">
          <w:rPr>
            <w:rStyle w:val="FootnoteReference"/>
            <w:lang w:val="en-US"/>
          </w:rPr>
          <w:fldChar w:fldCharType="end"/>
        </w:r>
        <w:r w:rsidR="00764B91" w:rsidRPr="00A006BD">
          <w:rPr>
            <w:lang w:val="en-US"/>
          </w:rPr>
          <w:t>;</w:t>
        </w:r>
      </w:ins>
    </w:p>
    <w:p w14:paraId="0A5B773E" w14:textId="2628BE28" w:rsidR="006969E1" w:rsidRPr="00A006BD" w:rsidRDefault="00101683" w:rsidP="006969E1">
      <w:pPr>
        <w:rPr>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615" w:author="Calil Amaral" w:date="2019-10-28T17:37:00Z">
        <w:r w:rsidR="00C17C61">
          <w:rPr>
            <w:lang w:val="en-US"/>
          </w:rPr>
          <w:t>with different powder delive</w:t>
        </w:r>
      </w:ins>
      <w:ins w:id="616" w:author="Calil Amaral" w:date="2019-10-28T17:38:00Z">
        <w:r w:rsidR="00C17C61">
          <w:rPr>
            <w:lang w:val="en-US"/>
          </w:rPr>
          <w:t xml:space="preserve">ry systems, </w:t>
        </w:r>
      </w:ins>
      <w:r w:rsidRPr="00A006BD">
        <w:rPr>
          <w:lang w:val="en-US"/>
        </w:rPr>
        <w:t>from lateral to coaxial</w:t>
      </w:r>
      <w:ins w:id="617" w:author="Calil Amaral" w:date="2019-10-28T17:38:00Z">
        <w:r w:rsidR="00C17C61">
          <w:rPr>
            <w:lang w:val="en-US"/>
          </w:rPr>
          <w:t xml:space="preserve">, </w:t>
        </w:r>
      </w:ins>
      <w:del w:id="618"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619" w:author="Calil Amaral" w:date="2019-10-28T16:47:00Z">
        <w:r w:rsidR="00C2289B" w:rsidRPr="00A006BD">
          <w:rPr>
            <w:lang w:val="en-US"/>
          </w:rPr>
          <w:t xml:space="preserve">Figure </w:t>
        </w:r>
        <w:r w:rsidR="00C2289B">
          <w:rPr>
            <w:noProof/>
            <w:lang w:val="en-US"/>
          </w:rPr>
          <w:t>8</w:t>
        </w:r>
      </w:ins>
      <w:del w:id="620"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006969E1" w:rsidRPr="00A006BD">
        <w:rPr>
          <w:lang w:val="en-US"/>
        </w:rPr>
        <w:t xml:space="preserve">. </w:t>
      </w:r>
    </w:p>
    <w:p w14:paraId="7FE1B28C" w14:textId="498C50FD"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ins w:id="621" w:author="Calil Amaral" w:date="2019-10-28T16:47:00Z">
        <w:r w:rsidR="00C2289B" w:rsidRPr="00A006BD">
          <w:rPr>
            <w:lang w:val="en-US"/>
          </w:rPr>
          <w:t xml:space="preserve">Figure </w:t>
        </w:r>
        <w:r w:rsidR="00C2289B">
          <w:rPr>
            <w:noProof/>
            <w:lang w:val="en-US"/>
          </w:rPr>
          <w:t>8</w:t>
        </w:r>
      </w:ins>
      <w:del w:id="622" w:author="Calil Amaral" w:date="2019-10-28T15:52:00Z">
        <w:r w:rsidR="001B6890" w:rsidRPr="00A006BD" w:rsidDel="00EE4CE3">
          <w:rPr>
            <w:lang w:val="en-US"/>
          </w:rPr>
          <w:delText xml:space="preserve">Figure </w:delText>
        </w:r>
        <w:r w:rsidR="001B6890" w:rsidDel="00EE4CE3">
          <w:rPr>
            <w:noProof/>
            <w:lang w:val="en-US"/>
          </w:rPr>
          <w:delText>8</w:delText>
        </w:r>
      </w:del>
      <w:r w:rsidR="006D319E" w:rsidRPr="00A006BD">
        <w:rPr>
          <w:lang w:val="en-US"/>
        </w:rPr>
        <w:fldChar w:fldCharType="end"/>
      </w:r>
      <w:ins w:id="623" w:author="Calil Amaral" w:date="2019-10-28T21:37:00Z">
        <w:r w:rsidR="0042480B">
          <w:rPr>
            <w:lang w:val="en-US"/>
          </w:rPr>
          <w:t xml:space="preserve"> (a)</w:t>
        </w:r>
      </w:ins>
      <w:r w:rsidRPr="00A006BD">
        <w:rPr>
          <w:lang w:val="en-US"/>
        </w:rPr>
        <w:t xml:space="preserve">, and </w:t>
      </w:r>
      <w:r w:rsidR="007F1FBF">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del w:id="624" w:author="Calil Amaral" w:date="2019-10-28T16:48:00Z">
        <w:r w:rsidR="006D319E" w:rsidRPr="00A006BD" w:rsidDel="00C2289B">
          <w:rPr>
            <w:lang w:val="en-US"/>
          </w:rPr>
          <w:delText xml:space="preserve"> </w:delText>
        </w:r>
      </w:del>
      <w:ins w:id="625" w:author="Calil Amaral" w:date="2019-10-28T16:48:00Z">
        <w:r w:rsidR="00C2289B">
          <w:rPr>
            <w:lang w:val="en-US"/>
          </w:rPr>
          <w:t xml:space="preserve"> </w:t>
        </w:r>
        <w:r w:rsidR="00C2289B">
          <w:rPr>
            <w:lang w:val="en-US"/>
          </w:rPr>
          <w:fldChar w:fldCharType="begin"/>
        </w:r>
        <w:r w:rsidR="00C2289B">
          <w:rPr>
            <w:lang w:val="en-US"/>
          </w:rPr>
          <w:instrText xml:space="preserve"> REF _Ref19993441 \h </w:instrText>
        </w:r>
      </w:ins>
      <w:r w:rsidR="00C2289B">
        <w:rPr>
          <w:lang w:val="en-US"/>
        </w:rPr>
      </w:r>
      <w:r w:rsidR="00C2289B">
        <w:rPr>
          <w:lang w:val="en-US"/>
        </w:rPr>
        <w:fldChar w:fldCharType="separate"/>
      </w:r>
      <w:ins w:id="626" w:author="Calil Amaral" w:date="2019-10-28T16:48:00Z">
        <w:r w:rsidR="00C2289B" w:rsidRPr="00A006BD">
          <w:rPr>
            <w:lang w:val="en-US"/>
          </w:rPr>
          <w:t xml:space="preserve">Figure </w:t>
        </w:r>
        <w:r w:rsidR="00C2289B">
          <w:rPr>
            <w:noProof/>
            <w:lang w:val="en-US"/>
          </w:rPr>
          <w:t>9</w:t>
        </w:r>
        <w:r w:rsidR="00C2289B">
          <w:rPr>
            <w:lang w:val="en-US"/>
          </w:rPr>
          <w:fldChar w:fldCharType="end"/>
        </w:r>
      </w:ins>
      <w:commentRangeStart w:id="627"/>
      <w:del w:id="628" w:author="Calil Amaral" w:date="2019-10-28T16:48:00Z">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629"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630" w:author="Calil Amaral" w:date="2019-10-28T16:48:00Z">
        <w:r w:rsidR="006D319E" w:rsidRPr="00A006BD" w:rsidDel="00C2289B">
          <w:rPr>
            <w:lang w:val="en-US"/>
          </w:rPr>
          <w:fldChar w:fldCharType="end"/>
        </w:r>
        <w:commentRangeEnd w:id="627"/>
        <w:r w:rsidR="00882D29" w:rsidDel="00C2289B">
          <w:rPr>
            <w:rStyle w:val="CommentReference"/>
          </w:rPr>
          <w:commentReference w:id="627"/>
        </w:r>
      </w:del>
      <w:r w:rsidRPr="00A006BD">
        <w:rPr>
          <w:lang w:val="en-US"/>
        </w:rPr>
        <w:t>, some of which will be described in more detail later.</w:t>
      </w:r>
    </w:p>
    <w:p w14:paraId="18B07798" w14:textId="09CAD29F" w:rsidR="000336B2" w:rsidRPr="00A006BD" w:rsidRDefault="00C2289B" w:rsidP="003732A3">
      <w:pPr>
        <w:keepNext/>
        <w:ind w:firstLine="0"/>
        <w:jc w:val="center"/>
        <w:rPr>
          <w:lang w:val="en-US"/>
        </w:rPr>
      </w:pPr>
      <w:ins w:id="631" w:author="Calil Amaral" w:date="2019-10-28T16:46:00Z">
        <w:r>
          <w:rPr>
            <w:noProof/>
          </w:rPr>
          <w:lastRenderedPageBreak/>
          <w:drawing>
            <wp:inline distT="0" distB="0" distL="0" distR="0" wp14:anchorId="44FEC3D3" wp14:editId="0A83DEC9">
              <wp:extent cx="4848225" cy="320685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4864029" cy="3217305"/>
                      </a:xfrm>
                      <a:prstGeom prst="rect">
                        <a:avLst/>
                      </a:prstGeom>
                    </pic:spPr>
                  </pic:pic>
                </a:graphicData>
              </a:graphic>
            </wp:inline>
          </w:drawing>
        </w:r>
      </w:ins>
      <w:commentRangeStart w:id="632"/>
      <w:del w:id="633" w:author="Calil Amaral" w:date="2019-10-28T16:46:00Z">
        <w:r w:rsidR="008C1187"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632"/>
      <w:r w:rsidR="00882D29">
        <w:rPr>
          <w:rStyle w:val="CommentReference"/>
        </w:rPr>
        <w:commentReference w:id="632"/>
      </w:r>
    </w:p>
    <w:p w14:paraId="3C0CD102" w14:textId="05F1B72E" w:rsidR="00687BEB" w:rsidRPr="00A006BD" w:rsidRDefault="000336B2">
      <w:pPr>
        <w:pStyle w:val="Caption"/>
        <w:ind w:left="708" w:hanging="708"/>
        <w:jc w:val="center"/>
        <w:rPr>
          <w:lang w:val="en-US"/>
        </w:rPr>
        <w:pPrChange w:id="634" w:author="Calil Amaral" w:date="2019-10-28T16:47:00Z">
          <w:pPr>
            <w:pStyle w:val="Caption"/>
            <w:jc w:val="center"/>
          </w:pPr>
        </w:pPrChange>
      </w:pPr>
      <w:bookmarkStart w:id="635"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36" w:author="Calil Amaral" w:date="2019-10-28T16:47:00Z">
        <w:r w:rsidR="00C2289B">
          <w:rPr>
            <w:noProof/>
            <w:lang w:val="en-US"/>
          </w:rPr>
          <w:t>9</w:t>
        </w:r>
      </w:ins>
      <w:del w:id="637" w:author="Calil Amaral" w:date="2019-10-28T15:05:00Z">
        <w:r w:rsidR="001B6890" w:rsidDel="00CB24C9">
          <w:rPr>
            <w:noProof/>
            <w:lang w:val="en-US"/>
          </w:rPr>
          <w:delText>9</w:delText>
        </w:r>
      </w:del>
      <w:r w:rsidRPr="00A006BD">
        <w:rPr>
          <w:lang w:val="en-US"/>
        </w:rPr>
        <w:fldChar w:fldCharType="end"/>
      </w:r>
      <w:bookmarkEnd w:id="635"/>
      <w:r w:rsidRPr="00A006BD">
        <w:rPr>
          <w:lang w:val="en-US"/>
        </w:rPr>
        <w:t xml:space="preserve"> –</w:t>
      </w:r>
      <w:ins w:id="638" w:author="Calil Amaral" w:date="2019-10-28T16:49:00Z">
        <w:r w:rsidR="00C2289B">
          <w:rPr>
            <w:lang w:val="en-US"/>
          </w:rPr>
          <w:t xml:space="preserve"> Process factors and physical </w:t>
        </w:r>
      </w:ins>
      <w:del w:id="639" w:author="Calil Amaral" w:date="2019-10-28T16:49:00Z">
        <w:r w:rsidRPr="00A006BD" w:rsidDel="00C2289B">
          <w:rPr>
            <w:lang w:val="en-US"/>
          </w:rPr>
          <w:delText xml:space="preserve"> </w:delText>
        </w:r>
        <w:r w:rsidR="008C1187" w:rsidRPr="00A006BD" w:rsidDel="00C2289B">
          <w:rPr>
            <w:lang w:val="en-US"/>
          </w:rPr>
          <w:delText xml:space="preserve">Physical </w:delText>
        </w:r>
      </w:del>
      <w:r w:rsidR="008C1187" w:rsidRPr="00A006BD">
        <w:rPr>
          <w:lang w:val="en-US"/>
        </w:rPr>
        <w:t xml:space="preserve">events occurring during </w:t>
      </w:r>
      <w:del w:id="640" w:author="Calil Amaral" w:date="2019-10-28T16:49:00Z">
        <w:r w:rsidR="008C1187" w:rsidRPr="00A006BD" w:rsidDel="00C2289B">
          <w:rPr>
            <w:lang w:val="en-US"/>
          </w:rPr>
          <w:delText xml:space="preserve">DLD </w:delText>
        </w:r>
      </w:del>
      <w:ins w:id="641" w:author="Calil Amaral" w:date="2019-10-28T16:49:00Z">
        <w:r w:rsidR="00C2289B">
          <w:rPr>
            <w:lang w:val="en-US"/>
          </w:rPr>
          <w:t xml:space="preserve">DED-LP </w:t>
        </w:r>
      </w:ins>
      <w:r w:rsidR="008C1187" w:rsidRPr="00A006BD">
        <w:rPr>
          <w:lang w:val="en-US"/>
        </w:rPr>
        <w:t>for given instant in time</w:t>
      </w:r>
      <w:del w:id="642" w:author="Calil Amaral" w:date="2019-10-28T16:46:00Z">
        <w:r w:rsidR="008C1187" w:rsidRPr="00A006BD" w:rsidDel="00C2289B">
          <w:rPr>
            <w:lang w:val="en-US"/>
          </w:rPr>
          <w:delText xml:space="preserve"> </w:delText>
        </w:r>
      </w:del>
      <w:ins w:id="643" w:author="Calil Amaral" w:date="2019-10-28T16:46:00Z">
        <w:r w:rsidR="00C2289B">
          <w:rPr>
            <w:lang w:val="en-US"/>
          </w:rPr>
          <w:t xml:space="preserve"> </w:t>
        </w:r>
        <w:r w:rsidR="00C2289B">
          <w:rPr>
            <w:lang w:val="en-US"/>
          </w:rPr>
          <w:fldChar w:fldCharType="begin" w:fldLock="1"/>
        </w:r>
      </w:ins>
      <w:r w:rsidR="00741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C2289B">
        <w:rPr>
          <w:lang w:val="en-US"/>
        </w:rPr>
        <w:fldChar w:fldCharType="separate"/>
      </w:r>
      <w:r w:rsidR="00C2289B" w:rsidRPr="00C2289B">
        <w:rPr>
          <w:i w:val="0"/>
          <w:noProof/>
          <w:lang w:val="en-US"/>
        </w:rPr>
        <w:t>[24]</w:t>
      </w:r>
      <w:ins w:id="644" w:author="Calil Amaral" w:date="2019-10-28T16:46:00Z">
        <w:r w:rsidR="00C2289B">
          <w:rPr>
            <w:lang w:val="en-US"/>
          </w:rPr>
          <w:fldChar w:fldCharType="end"/>
        </w:r>
      </w:ins>
      <w:del w:id="645" w:author="Calil Amaral" w:date="2019-10-28T16:46:00Z">
        <w:r w:rsidR="007F43BA" w:rsidDel="00C2289B">
          <w:rPr>
            <w:rStyle w:val="FootnoteReference"/>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lang w:val="en-US"/>
          </w:rPr>
          <w:fldChar w:fldCharType="separate"/>
        </w:r>
        <w:r w:rsidR="00EE4CE3" w:rsidRPr="00741674" w:rsidDel="00C2289B">
          <w:rPr>
            <w:bCs/>
            <w:i w:val="0"/>
            <w:noProof/>
            <w:lang w:val="en-US"/>
          </w:rPr>
          <w:delText>[26]</w:delText>
        </w:r>
        <w:r w:rsidR="007F43BA" w:rsidDel="00C2289B">
          <w:rPr>
            <w:rStyle w:val="FootnoteReference"/>
            <w:lang w:val="en-US"/>
          </w:rPr>
          <w:fldChar w:fldCharType="end"/>
        </w:r>
      </w:del>
      <w:r w:rsidRPr="00A006BD">
        <w:rPr>
          <w:lang w:val="en-US"/>
        </w:rPr>
        <w:t>.</w:t>
      </w:r>
    </w:p>
    <w:p w14:paraId="5D345D89" w14:textId="6117860D" w:rsidR="00687BEB" w:rsidRPr="00A006BD" w:rsidRDefault="00687BEB" w:rsidP="004529C4">
      <w:pPr>
        <w:rPr>
          <w:lang w:val="en-US"/>
        </w:rPr>
      </w:pPr>
      <w:r w:rsidRPr="00A006BD">
        <w:rPr>
          <w:lang w:val="en-US"/>
        </w:rPr>
        <w:t>Along the process, several critical input variables</w:t>
      </w:r>
      <w:ins w:id="646"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ins w:id="647" w:author="Calil Amaral" w:date="2019-10-28T16:47:00Z">
        <w:r w:rsidR="00C2289B" w:rsidRPr="00A006BD">
          <w:rPr>
            <w:lang w:val="en-US"/>
          </w:rPr>
          <w:t xml:space="preserve">Figure </w:t>
        </w:r>
        <w:r w:rsidR="00C2289B">
          <w:rPr>
            <w:noProof/>
            <w:lang w:val="en-US"/>
          </w:rPr>
          <w:t>9</w:t>
        </w:r>
      </w:ins>
      <w:del w:id="648"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w:t>
      </w:r>
      <w:bookmarkStart w:id="649" w:name="_GoBack"/>
      <w:bookmarkEnd w:id="649"/>
      <w:r w:rsidRPr="00A006BD">
        <w:rPr>
          <w:lang w:val="en-US"/>
        </w:rPr>
        <w:t xml:space="preserve">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2289B">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EE4CE3" w:rsidRPr="00EE4CE3">
        <w:rPr>
          <w:noProof/>
          <w:lang w:val="en-US"/>
        </w:rPr>
        <w:t>[24]</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650" w:name="_Toc23173671"/>
      <w:r w:rsidRPr="00A006BD">
        <w:rPr>
          <w:lang w:val="en-US"/>
        </w:rPr>
        <w:t>Thermal cycles</w:t>
      </w:r>
      <w:r w:rsidR="00F935C8" w:rsidRPr="00A006BD">
        <w:rPr>
          <w:lang w:val="en-US"/>
        </w:rPr>
        <w:t xml:space="preserve"> and </w:t>
      </w:r>
      <w:r w:rsidR="004354D9">
        <w:rPr>
          <w:lang w:val="en-US"/>
        </w:rPr>
        <w:t>reported effects</w:t>
      </w:r>
      <w:bookmarkEnd w:id="650"/>
    </w:p>
    <w:p w14:paraId="39AD7B16" w14:textId="71254FF3"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651" w:author="Calil Amaral" w:date="2019-10-28T16:47:00Z">
        <w:r w:rsidR="00C2289B" w:rsidRPr="00A006BD">
          <w:rPr>
            <w:lang w:val="en-US"/>
          </w:rPr>
          <w:t xml:space="preserve">Figure </w:t>
        </w:r>
        <w:r w:rsidR="00C2289B">
          <w:rPr>
            <w:noProof/>
            <w:lang w:val="en-US"/>
          </w:rPr>
          <w:t>10</w:t>
        </w:r>
      </w:ins>
      <w:del w:id="652"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741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bCs/>
          <w:noProof/>
          <w:lang w:val="en-US"/>
        </w:rPr>
        <w:t>[26]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2EBC6DE7"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w:t>
      </w:r>
      <w:r w:rsidR="004B238B" w:rsidRPr="00A006BD">
        <w:rPr>
          <w:lang w:val="en-US"/>
        </w:rPr>
        <w:lastRenderedPageBreak/>
        <w:t xml:space="preserve">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653" w:author="Calil Amaral" w:date="2019-10-28T16:47:00Z">
        <w:r w:rsidR="00C2289B" w:rsidRPr="00A006BD">
          <w:rPr>
            <w:lang w:val="en-US"/>
          </w:rPr>
          <w:t xml:space="preserve">Figure </w:t>
        </w:r>
        <w:r w:rsidR="00C2289B">
          <w:rPr>
            <w:noProof/>
            <w:lang w:val="en-US"/>
          </w:rPr>
          <w:t>10</w:t>
        </w:r>
      </w:ins>
      <w:del w:id="654"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03255B">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[6]</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655" w:name="_Ref20186358"/>
    </w:p>
    <w:p w14:paraId="6427EA56" w14:textId="3E548B11" w:rsidR="00554C96" w:rsidRPr="00A006BD" w:rsidRDefault="00554C96" w:rsidP="00554C96">
      <w:pPr>
        <w:pStyle w:val="Caption"/>
        <w:rPr>
          <w:lang w:val="en-US"/>
        </w:rPr>
      </w:pPr>
      <w:bookmarkStart w:id="656"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57" w:author="Calil Amaral" w:date="2019-10-28T16:47:00Z">
        <w:r w:rsidR="00C2289B">
          <w:rPr>
            <w:noProof/>
            <w:lang w:val="en-US"/>
          </w:rPr>
          <w:t>10</w:t>
        </w:r>
      </w:ins>
      <w:del w:id="658" w:author="Calil Amaral" w:date="2019-10-28T15:05:00Z">
        <w:r w:rsidR="001B6890" w:rsidDel="00CB24C9">
          <w:rPr>
            <w:noProof/>
            <w:lang w:val="en-US"/>
          </w:rPr>
          <w:delText>10</w:delText>
        </w:r>
      </w:del>
      <w:r w:rsidRPr="00A006BD">
        <w:rPr>
          <w:lang w:val="en-US"/>
        </w:rPr>
        <w:fldChar w:fldCharType="end"/>
      </w:r>
      <w:bookmarkEnd w:id="655"/>
      <w:bookmarkEnd w:id="656"/>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741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i w:val="0"/>
          <w:noProof/>
          <w:lang w:val="en-US"/>
        </w:rPr>
        <w:t>[26]</w:t>
      </w:r>
      <w:r w:rsidR="007F43BA">
        <w:rPr>
          <w:rStyle w:val="FootnoteReference"/>
          <w:lang w:val="en-US"/>
        </w:rPr>
        <w:fldChar w:fldCharType="end"/>
      </w:r>
    </w:p>
    <w:p w14:paraId="150BC10F" w14:textId="46721D2D"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w:t>
      </w:r>
      <w:r w:rsidR="00D563C1">
        <w:rPr>
          <w:lang w:val="en-US"/>
        </w:rPr>
        <w:t>.</w:t>
      </w:r>
      <w:r w:rsidRPr="00A006BD">
        <w:rPr>
          <w:lang w:val="en-US"/>
        </w:rPr>
        <w:t xml:space="preserve"> </w:t>
      </w:r>
      <w:r w:rsidR="00C12980">
        <w:rPr>
          <w:lang w:val="en-US"/>
        </w:rPr>
        <w:t>Temperature</w:t>
      </w:r>
      <w:r w:rsidRPr="00A006BD">
        <w:rPr>
          <w:lang w:val="en-US"/>
        </w:rPr>
        <w:t xml:space="preserve"> gradients are also affected by the </w:t>
      </w:r>
      <w:r w:rsidR="00C12980">
        <w:rPr>
          <w:lang w:val="en-US"/>
        </w:rPr>
        <w:t xml:space="preserve">property gradients along the voxels of the structure. </w:t>
      </w:r>
      <w:r w:rsidR="00D563C1">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D563C1">
        <w:rPr>
          <w:rStyle w:val="FootnoteReference"/>
          <w:lang w:val="en-US"/>
        </w:rPr>
        <w:fldChar w:fldCharType="separate"/>
      </w:r>
      <w:r w:rsidR="00044C4F" w:rsidRPr="00044C4F">
        <w:rPr>
          <w:noProof/>
          <w:lang w:val="en-US"/>
        </w:rPr>
        <w:t>[4]</w:t>
      </w:r>
      <w:r w:rsidR="00D563C1">
        <w:rPr>
          <w:rStyle w:val="FootnoteReference"/>
          <w:lang w:val="en-US"/>
        </w:rPr>
        <w:fldChar w:fldCharType="end"/>
      </w:r>
      <w:r w:rsidR="00D563C1">
        <w:rPr>
          <w:lang w:val="en-US"/>
        </w:rPr>
        <w:t xml:space="preserve">. </w:t>
      </w:r>
    </w:p>
    <w:p w14:paraId="379672A8" w14:textId="6F138EF0"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659" w:author="Calil Amaral" w:date="2019-10-28T16:47:00Z">
        <w:r w:rsidR="00C2289B" w:rsidRPr="00A006BD">
          <w:rPr>
            <w:lang w:val="en-US"/>
          </w:rPr>
          <w:t xml:space="preserve">Figure </w:t>
        </w:r>
        <w:r w:rsidR="00C2289B">
          <w:rPr>
            <w:noProof/>
            <w:lang w:val="en-US"/>
          </w:rPr>
          <w:t>10</w:t>
        </w:r>
      </w:ins>
      <w:del w:id="660"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741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2289B" w:rsidRPr="00C2289B">
        <w:rPr>
          <w:noProof/>
          <w:lang w:val="en-US"/>
        </w:rPr>
        <w:t>[26]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741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2289B" w:rsidRPr="00C2289B">
        <w:rPr>
          <w:bCs/>
          <w:noProof/>
          <w:lang w:val="en-US"/>
        </w:rPr>
        <w:t>[27]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661" w:author="Calil Amaral" w:date="2019-10-28T16:47:00Z">
        <w:r w:rsidR="00C2289B" w:rsidRPr="00A006BD">
          <w:rPr>
            <w:lang w:val="en-US"/>
          </w:rPr>
          <w:t xml:space="preserve">Figure </w:t>
        </w:r>
        <w:r w:rsidR="00C2289B">
          <w:rPr>
            <w:noProof/>
            <w:lang w:val="en-US"/>
          </w:rPr>
          <w:t>10</w:t>
        </w:r>
      </w:ins>
      <w:del w:id="662"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663" w:name="_Toc23173672"/>
      <w:r>
        <w:rPr>
          <w:lang w:val="en-US"/>
        </w:rPr>
        <w:t xml:space="preserve">Residual porosity and </w:t>
      </w:r>
      <w:r w:rsidR="006F0960">
        <w:rPr>
          <w:lang w:val="en-US"/>
        </w:rPr>
        <w:t>reported</w:t>
      </w:r>
      <w:r>
        <w:rPr>
          <w:lang w:val="en-US"/>
        </w:rPr>
        <w:t xml:space="preserve"> effects</w:t>
      </w:r>
      <w:bookmarkEnd w:id="663"/>
    </w:p>
    <w:p w14:paraId="369B1D73" w14:textId="3943BBA9"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03255B">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044C4F" w:rsidRPr="00044C4F">
        <w:rPr>
          <w:noProof/>
          <w:lang w:val="en-US"/>
        </w:rPr>
        <w:t>[4]</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B2463C"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3B4FD2F"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C2289B">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2CAB123D"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03255B">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Pr>
          <w:rStyle w:val="FootnoteReference"/>
          <w:rFonts w:eastAsiaTheme="minorEastAsia"/>
          <w:lang w:val="en-US"/>
        </w:rPr>
        <w:fldChar w:fldCharType="separate"/>
      </w:r>
      <w:r w:rsidR="00044C4F" w:rsidRPr="00044C4F">
        <w:rPr>
          <w:rFonts w:eastAsiaTheme="minorEastAsia"/>
          <w:noProof/>
          <w:lang w:val="en-US"/>
        </w:rPr>
        <w:t>[4]</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03255B">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[4]"},"properties":{"noteIndex":0},"schema":"https://github.com/citation-style-language/schema/raw/master/csl-citation.json"}</w:instrText>
      </w:r>
      <w:r>
        <w:rPr>
          <w:rStyle w:val="FootnoteReference"/>
          <w:rFonts w:eastAsiaTheme="minorEastAsia"/>
          <w:lang w:val="en-US"/>
        </w:rPr>
        <w:fldChar w:fldCharType="separate"/>
      </w:r>
      <w:r w:rsidR="00044C4F" w:rsidRPr="00044C4F">
        <w:rPr>
          <w:rFonts w:eastAsiaTheme="minorEastAsia"/>
          <w:noProof/>
          <w:lang w:val="en-US"/>
        </w:rPr>
        <w:t>[4]</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664" w:author="Calil Amaral" w:date="2019-10-28T16:47:00Z">
        <w:r w:rsidR="00C2289B" w:rsidRPr="00A006BD">
          <w:rPr>
            <w:lang w:val="en-US"/>
          </w:rPr>
          <w:t xml:space="preserve">Figure </w:t>
        </w:r>
        <w:r w:rsidR="00C2289B">
          <w:rPr>
            <w:noProof/>
            <w:lang w:val="en-US"/>
          </w:rPr>
          <w:t>11</w:t>
        </w:r>
      </w:ins>
      <w:del w:id="665"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1A41A317" w:rsidR="004D6651" w:rsidRPr="00A006BD" w:rsidRDefault="004D6651" w:rsidP="004D6651">
      <w:pPr>
        <w:pStyle w:val="Caption"/>
        <w:rPr>
          <w:lang w:val="en-US"/>
        </w:rPr>
      </w:pPr>
      <w:bookmarkStart w:id="666"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67" w:author="Calil Amaral" w:date="2019-10-28T16:47:00Z">
        <w:r w:rsidR="00C2289B">
          <w:rPr>
            <w:noProof/>
            <w:lang w:val="en-US"/>
          </w:rPr>
          <w:t>11</w:t>
        </w:r>
      </w:ins>
      <w:del w:id="668" w:author="Calil Amaral" w:date="2019-10-28T15:05:00Z">
        <w:r w:rsidR="001B6890" w:rsidDel="00CB24C9">
          <w:rPr>
            <w:noProof/>
            <w:lang w:val="en-US"/>
          </w:rPr>
          <w:delText>11</w:delText>
        </w:r>
      </w:del>
      <w:r w:rsidRPr="00A006BD">
        <w:rPr>
          <w:lang w:val="en-US"/>
        </w:rPr>
        <w:fldChar w:fldCharType="end"/>
      </w:r>
      <w:bookmarkEnd w:id="666"/>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03255B">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[15]","plainTextFormattedCitation":"[15]","previouslyFormattedCitation":"[15]"},"properties":{"noteIndex":0},"schema":"https://github.com/citation-style-language/schema/raw/master/csl-citation.json"}</w:instrText>
      </w:r>
      <w:r>
        <w:rPr>
          <w:rStyle w:val="FootnoteReference"/>
          <w:lang w:val="en-US"/>
        </w:rPr>
        <w:fldChar w:fldCharType="separate"/>
      </w:r>
      <w:r w:rsidR="00044C4F" w:rsidRPr="00044C4F">
        <w:rPr>
          <w:i w:val="0"/>
          <w:noProof/>
          <w:lang w:val="en-US"/>
        </w:rPr>
        <w:t>[15]</w:t>
      </w:r>
      <w:r>
        <w:rPr>
          <w:rStyle w:val="FootnoteReference"/>
          <w:lang w:val="en-US"/>
        </w:rPr>
        <w:fldChar w:fldCharType="end"/>
      </w:r>
      <w:r w:rsidRPr="00A006BD">
        <w:rPr>
          <w:lang w:val="en-US"/>
        </w:rPr>
        <w:t>.</w:t>
      </w:r>
    </w:p>
    <w:p w14:paraId="0992022F" w14:textId="6A68B59B" w:rsidR="00C73BE5" w:rsidRPr="004D0932" w:rsidRDefault="00F850C4" w:rsidP="00CB5068">
      <w:pPr>
        <w:ind w:firstLine="426"/>
        <w:rPr>
          <w:lang w:val="en-US"/>
        </w:rPr>
      </w:pPr>
      <w:r>
        <w:rPr>
          <w:rFonts w:eastAsiaTheme="minorEastAsia"/>
          <w:lang w:val="en-US"/>
        </w:rPr>
        <w:t xml:space="preserve">According to </w:t>
      </w:r>
      <w:proofErr w:type="spellStart"/>
      <w:r>
        <w:rPr>
          <w:rFonts w:eastAsiaTheme="minorEastAsia"/>
          <w:lang w:val="en-US"/>
        </w:rPr>
        <w:t>Razavi</w:t>
      </w:r>
      <w:proofErr w:type="spellEnd"/>
      <w:r w:rsidR="00D6141E">
        <w:rPr>
          <w:rFonts w:eastAsiaTheme="minorEastAsia"/>
          <w:lang w:val="en-US"/>
        </w:rPr>
        <w:t xml:space="preserve"> et. Al </w:t>
      </w:r>
      <w:r w:rsidR="00D6141E">
        <w:rPr>
          <w:rFonts w:eastAsiaTheme="minorEastAsia"/>
          <w:lang w:val="en-US"/>
        </w:rPr>
        <w:fldChar w:fldCharType="begin" w:fldLock="1"/>
      </w:r>
      <w:r w:rsidR="00741674">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[28]","plainTextFormattedCitation":"[28]","previouslyFormattedCitation":"[28]"},"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[28]</w:t>
      </w:r>
      <w:r w:rsidR="00D6141E">
        <w:rPr>
          <w:rFonts w:eastAsiaTheme="minorEastAsia"/>
          <w:lang w:val="en-US"/>
        </w:rPr>
        <w:fldChar w:fldCharType="end"/>
      </w:r>
      <w:r w:rsidR="00D6141E">
        <w:rPr>
          <w:rFonts w:eastAsiaTheme="minorEastAsia"/>
          <w:lang w:val="en-US"/>
        </w:rPr>
        <w:fldChar w:fldCharType="begin" w:fldLock="1"/>
      </w:r>
      <w:r w:rsidR="00741674">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[29]","plainTextFormattedCitation":"[29]","previouslyFormattedCitation":"[29]"},"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[29]</w:t>
      </w:r>
      <w:r w:rsidR="00D6141E">
        <w:rPr>
          <w:rFonts w:eastAsiaTheme="minorEastAsia"/>
          <w:lang w:val="en-US"/>
        </w:rPr>
        <w:fldChar w:fldCharType="end"/>
      </w:r>
      <w:r>
        <w:rPr>
          <w:rFonts w:eastAsiaTheme="minorEastAsia"/>
          <w:lang w:val="en-US"/>
        </w:rPr>
        <w:t xml:space="preserve"> and Koike</w:t>
      </w:r>
      <w:r w:rsidR="00D6141E">
        <w:rPr>
          <w:rFonts w:eastAsiaTheme="minorEastAsia"/>
          <w:lang w:val="en-US"/>
        </w:rPr>
        <w:t xml:space="preserve"> et. Al</w:t>
      </w:r>
      <w:r>
        <w:rPr>
          <w:rFonts w:eastAsiaTheme="minorEastAsia"/>
          <w:lang w:val="en-US"/>
        </w:rPr>
        <w:t xml:space="preserve"> </w:t>
      </w:r>
      <w:r w:rsidR="00D6141E">
        <w:rPr>
          <w:rFonts w:eastAsiaTheme="minorEastAsia"/>
          <w:lang w:val="en-US"/>
        </w:rPr>
        <w:fldChar w:fldCharType="begin" w:fldLock="1"/>
      </w:r>
      <w:r w:rsidR="00741674">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[30]","plainTextFormattedCitation":"[30]","previouslyFormattedCitation":"[30]"},"properties":{"noteIndex":0},"schema":"https://github.com/citation-style-language/schema/raw/master/csl-citation.json"}</w:instrText>
      </w:r>
      <w:r w:rsidR="00D6141E">
        <w:rPr>
          <w:rFonts w:eastAsiaTheme="minorEastAsia"/>
          <w:lang w:val="en-US"/>
        </w:rPr>
        <w:fldChar w:fldCharType="separate"/>
      </w:r>
      <w:r w:rsidR="00C2289B" w:rsidRPr="00C2289B">
        <w:rPr>
          <w:rFonts w:eastAsiaTheme="minorEastAsia"/>
          <w:noProof/>
          <w:lang w:val="en-US"/>
        </w:rPr>
        <w:t>[30]</w:t>
      </w:r>
      <w:r w:rsidR="00D6141E">
        <w:rPr>
          <w:rFonts w:eastAsiaTheme="minorEastAsia"/>
          <w:lang w:val="en-US"/>
        </w:rPr>
        <w:fldChar w:fldCharType="end"/>
      </w:r>
      <w:r w:rsidR="00D6141E">
        <w:rPr>
          <w:rFonts w:eastAsiaTheme="minorEastAsia"/>
          <w:lang w:val="en-US"/>
        </w:rPr>
        <w:t>, the static strength of Ti-6Al-4V and Inconel 625 do not vary significantly between AM porous and non-porous specimens compared with wrought specimens.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Pr>
          <w:rFonts w:eastAsiaTheme="minorEastAsia"/>
          <w:lang w:val="en-US"/>
        </w:rPr>
        <w:fldChar w:fldCharType="begin" w:fldLock="1"/>
      </w:r>
      <w:r w:rsidR="00741674">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[29]","plainTextFormattedCitation":"[29]","previouslyFormattedCitation":"[29]"},"properties":{"noteIndex":0},"schema":"https://github.com/citation-style-language/schema/raw/master/csl-citation.json"}</w:instrText>
      </w:r>
      <w:r>
        <w:rPr>
          <w:rFonts w:eastAsiaTheme="minorEastAsia"/>
          <w:lang w:val="en-US"/>
        </w:rPr>
        <w:fldChar w:fldCharType="separate"/>
      </w:r>
      <w:r w:rsidR="00C2289B" w:rsidRPr="00C2289B">
        <w:rPr>
          <w:rFonts w:eastAsiaTheme="minorEastAsia"/>
          <w:noProof/>
          <w:lang w:val="en-US"/>
        </w:rPr>
        <w:t>[29]</w:t>
      </w:r>
      <w:r>
        <w:rPr>
          <w:rFonts w:eastAsiaTheme="minorEastAsia"/>
          <w:lang w:val="en-US"/>
        </w:rPr>
        <w:fldChar w:fldCharType="end"/>
      </w:r>
      <w:r>
        <w:rPr>
          <w:rFonts w:eastAsiaTheme="minorEastAsia"/>
          <w:lang w:val="en-US"/>
        </w:rPr>
        <w:t>.</w:t>
      </w:r>
    </w:p>
    <w:p w14:paraId="2E253590" w14:textId="67DD1625" w:rsidR="0043642A" w:rsidRPr="00A006BD" w:rsidRDefault="00CB1F6A" w:rsidP="0089697C">
      <w:pPr>
        <w:pStyle w:val="Heading3"/>
        <w:rPr>
          <w:lang w:val="en-US"/>
        </w:rPr>
      </w:pPr>
      <w:bookmarkStart w:id="669" w:name="_Toc23173673"/>
      <w:r>
        <w:rPr>
          <w:lang w:val="en-US"/>
        </w:rPr>
        <w:t>Reported strength</w:t>
      </w:r>
      <w:r w:rsidR="0043642A" w:rsidRPr="00A006BD">
        <w:rPr>
          <w:lang w:val="en-US"/>
        </w:rPr>
        <w:t xml:space="preserve"> </w:t>
      </w:r>
      <w:r w:rsidR="00781EC7">
        <w:rPr>
          <w:lang w:val="en-US"/>
        </w:rPr>
        <w:t>and dependence on other factors</w:t>
      </w:r>
      <w:bookmarkEnd w:id="669"/>
    </w:p>
    <w:p w14:paraId="140F20A7" w14:textId="1E644B5C" w:rsidR="0043293B" w:rsidRPr="00A006BD" w:rsidRDefault="000D6590" w:rsidP="000C38A2">
      <w:pPr>
        <w:rPr>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741674">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[31]","plainTextFormattedCitation":"[31]","previouslyFormattedCitation":"[31]"},"properties":{"noteIndex":0},"schema":"https://github.com/citation-style-language/schema/raw/master/csl-citation.json"}</w:instrText>
      </w:r>
      <w:r w:rsidR="00B74CFF">
        <w:rPr>
          <w:lang w:val="en-US"/>
        </w:rPr>
        <w:fldChar w:fldCharType="separate"/>
      </w:r>
      <w:r w:rsidR="00C2289B" w:rsidRPr="00C2289B">
        <w:rPr>
          <w:noProof/>
          <w:lang w:val="en-US"/>
        </w:rPr>
        <w:t>[31]</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74167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36105F">
        <w:rPr>
          <w:lang w:val="en-US"/>
        </w:rPr>
        <w:fldChar w:fldCharType="separate"/>
      </w:r>
      <w:r w:rsidR="00C2289B" w:rsidRPr="00C2289B">
        <w:rPr>
          <w:noProof/>
          <w:lang w:val="en-US"/>
        </w:rPr>
        <w:t>[32]</w:t>
      </w:r>
      <w:r w:rsidR="0036105F">
        <w:rPr>
          <w:lang w:val="en-US"/>
        </w:rPr>
        <w:fldChar w:fldCharType="end"/>
      </w:r>
      <w:r w:rsidR="00960749">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sidR="00960749">
        <w:rPr>
          <w:lang w:val="en-US"/>
        </w:rPr>
        <w:fldChar w:fldCharType="separate"/>
      </w:r>
      <w:r w:rsidR="00C2289B" w:rsidRPr="00C2289B">
        <w:rPr>
          <w:noProof/>
          <w:lang w:val="en-US"/>
        </w:rPr>
        <w:t>[33]</w:t>
      </w:r>
      <w:r w:rsidR="00960749">
        <w:rPr>
          <w:lang w:val="en-US"/>
        </w:rPr>
        <w:fldChar w:fldCharType="end"/>
      </w:r>
      <w:r w:rsidR="0086280C">
        <w:rPr>
          <w:lang w:val="en-US"/>
        </w:rPr>
        <w:fldChar w:fldCharType="begin" w:fldLock="1"/>
      </w:r>
      <w:r w:rsidR="00741674">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[34]","plainTextFormattedCitation":"[34]","previouslyFormattedCitation":"[34]"},"properties":{"noteIndex":0},"schema":"https://github.com/citation-style-language/schema/raw/master/csl-citation.json"}</w:instrText>
      </w:r>
      <w:r w:rsidR="0086280C">
        <w:rPr>
          <w:lang w:val="en-US"/>
        </w:rPr>
        <w:fldChar w:fldCharType="separate"/>
      </w:r>
      <w:r w:rsidR="00C2289B" w:rsidRPr="00C2289B">
        <w:rPr>
          <w:noProof/>
          <w:lang w:val="en-US"/>
        </w:rPr>
        <w:t>[34]</w:t>
      </w:r>
      <w:r w:rsidR="0086280C">
        <w:rPr>
          <w:lang w:val="en-US"/>
        </w:rPr>
        <w:fldChar w:fldCharType="end"/>
      </w:r>
      <w:r w:rsidR="00646F5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7"/>
        <w:gridCol w:w="5324"/>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lastRenderedPageBreak/>
              <w:drawing>
                <wp:inline distT="0" distB="0" distL="0" distR="0" wp14:anchorId="593F0ACD" wp14:editId="5DF1AF1A">
                  <wp:extent cx="2344154" cy="20615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9272" cy="2101251"/>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5EFC8090">
                  <wp:extent cx="3382583" cy="2030819"/>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6297" cy="2081079"/>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22F357AC" w:rsidR="0043293B" w:rsidRPr="00A006BD" w:rsidRDefault="0043293B" w:rsidP="0043293B">
      <w:pPr>
        <w:pStyle w:val="Caption"/>
        <w:rPr>
          <w:lang w:val="en-US"/>
        </w:rPr>
      </w:pPr>
      <w:bookmarkStart w:id="670"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671" w:author="Calil Amaral" w:date="2019-10-28T16:47:00Z">
        <w:r w:rsidR="00C2289B">
          <w:rPr>
            <w:noProof/>
            <w:lang w:val="en-US"/>
          </w:rPr>
          <w:t>12</w:t>
        </w:r>
      </w:ins>
      <w:del w:id="672" w:author="Calil Amaral" w:date="2019-10-28T15:05:00Z">
        <w:r w:rsidR="001B6890" w:rsidDel="00CB24C9">
          <w:rPr>
            <w:noProof/>
            <w:lang w:val="en-US"/>
          </w:rPr>
          <w:delText>12</w:delText>
        </w:r>
      </w:del>
      <w:r w:rsidRPr="00A006BD">
        <w:rPr>
          <w:lang w:val="en-US"/>
        </w:rPr>
        <w:fldChar w:fldCharType="end"/>
      </w:r>
      <w:bookmarkEnd w:id="670"/>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741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C2289B" w:rsidRPr="00C2289B">
        <w:rPr>
          <w:bCs/>
          <w:i w:val="0"/>
          <w:noProof/>
          <w:lang w:val="en-US"/>
        </w:rPr>
        <w:t>[32]</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sidR="004D0932">
        <w:rPr>
          <w:lang w:val="en-US"/>
        </w:rPr>
        <w:fldChar w:fldCharType="separate"/>
      </w:r>
      <w:r w:rsidR="00C2289B" w:rsidRPr="00C2289B">
        <w:rPr>
          <w:i w:val="0"/>
          <w:noProof/>
          <w:lang w:val="en-US"/>
        </w:rPr>
        <w:t>[33]</w:t>
      </w:r>
      <w:r w:rsidR="004D0932">
        <w:rPr>
          <w:lang w:val="en-US"/>
        </w:rPr>
        <w:fldChar w:fldCharType="end"/>
      </w:r>
      <w:r w:rsidR="00C0359B" w:rsidRPr="00A006BD">
        <w:rPr>
          <w:lang w:val="en-US"/>
        </w:rPr>
        <w:t>.</w:t>
      </w:r>
    </w:p>
    <w:p w14:paraId="2E844614" w14:textId="102822F7" w:rsidR="00C53698" w:rsidRDefault="00C53698" w:rsidP="00C53698">
      <w:pPr>
        <w:ind w:firstLine="426"/>
        <w:rPr>
          <w:lang w:val="en-US"/>
        </w:rPr>
      </w:pPr>
      <w:r>
        <w:rPr>
          <w:lang w:val="en-US"/>
        </w:rPr>
        <w:t>Tensile strength and yield strength resulting from DED-LP processes (e.g. LENS, DMD) exhibit average values similar or higher to those resulting from casting and forging for different metals</w:t>
      </w:r>
      <w:r w:rsidR="003E5E30">
        <w:rPr>
          <w:lang w:val="en-US"/>
        </w:rPr>
        <w:t xml:space="preserve">, manufacturing processes and treatments </w:t>
      </w:r>
      <w:r>
        <w:rPr>
          <w:lang w:val="en-US"/>
        </w:rPr>
        <w:t xml:space="preserve">as illustrates </w:t>
      </w:r>
      <w:r>
        <w:rPr>
          <w:lang w:val="en-US"/>
        </w:rPr>
        <w:fldChar w:fldCharType="begin"/>
      </w:r>
      <w:r>
        <w:rPr>
          <w:lang w:val="en-US"/>
        </w:rPr>
        <w:instrText xml:space="preserve"> REF _Ref21874168 \h </w:instrText>
      </w:r>
      <w:r>
        <w:rPr>
          <w:lang w:val="en-US"/>
        </w:rPr>
      </w:r>
      <w:r>
        <w:rPr>
          <w:lang w:val="en-US"/>
        </w:rPr>
        <w:fldChar w:fldCharType="separate"/>
      </w:r>
      <w:ins w:id="673" w:author="Calil Amaral" w:date="2019-10-28T16:47:00Z">
        <w:r w:rsidR="00C2289B" w:rsidRPr="00A006BD">
          <w:rPr>
            <w:lang w:val="en-US"/>
          </w:rPr>
          <w:t xml:space="preserve">Figure </w:t>
        </w:r>
        <w:r w:rsidR="00C2289B">
          <w:rPr>
            <w:noProof/>
            <w:lang w:val="en-US"/>
          </w:rPr>
          <w:t>12</w:t>
        </w:r>
      </w:ins>
      <w:del w:id="674" w:author="Calil Amaral" w:date="2019-10-28T15:52:00Z">
        <w:r w:rsidR="001B6890" w:rsidRPr="00A006BD" w:rsidDel="00EE4CE3">
          <w:rPr>
            <w:lang w:val="en-US"/>
          </w:rPr>
          <w:delText xml:space="preserve">Figure </w:delText>
        </w:r>
        <w:r w:rsidR="001B6890" w:rsidDel="00EE4CE3">
          <w:rPr>
            <w:noProof/>
            <w:lang w:val="en-US"/>
          </w:rPr>
          <w:delText>12</w:delText>
        </w:r>
      </w:del>
      <w:r>
        <w:rPr>
          <w:lang w:val="en-US"/>
        </w:rPr>
        <w:fldChar w:fldCharType="end"/>
      </w:r>
      <w:r>
        <w:rPr>
          <w:lang w:val="en-US"/>
        </w:rPr>
        <w:t xml:space="preserve">. </w:t>
      </w:r>
      <w:r w:rsidR="004354D9">
        <w:rPr>
          <w:lang w:val="en-US"/>
        </w:rPr>
        <w:t xml:space="preserve">Despite the average higher strength, </w:t>
      </w:r>
      <w:r>
        <w:rPr>
          <w:lang w:val="en-US"/>
        </w:rPr>
        <w:t>DED-LP processed materials present lower elongation at fracture</w:t>
      </w:r>
      <w:r w:rsidR="004354D9">
        <w:rPr>
          <w:lang w:val="en-US"/>
        </w:rPr>
        <w:t xml:space="preserve">, what can be increased by appropriate heat treatment </w:t>
      </w:r>
      <w:r w:rsidR="004354D9">
        <w:rPr>
          <w:lang w:val="en-US"/>
        </w:rPr>
        <w:fldChar w:fldCharType="begin" w:fldLock="1"/>
      </w:r>
      <w:r w:rsidR="0074167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[32]","plainTextFormattedCitation":"[32]","previouslyFormattedCitation":"[32]"},"properties":{"noteIndex":0},"schema":"https://github.com/citation-style-language/schema/raw/master/csl-citation.json"}</w:instrText>
      </w:r>
      <w:r w:rsidR="004354D9">
        <w:rPr>
          <w:lang w:val="en-US"/>
        </w:rPr>
        <w:fldChar w:fldCharType="separate"/>
      </w:r>
      <w:r w:rsidR="00C2289B" w:rsidRPr="00C2289B">
        <w:rPr>
          <w:noProof/>
          <w:lang w:val="en-US"/>
        </w:rPr>
        <w:t>[32]</w:t>
      </w:r>
      <w:r w:rsidR="004354D9">
        <w:rPr>
          <w:lang w:val="en-US"/>
        </w:rPr>
        <w:fldChar w:fldCharType="end"/>
      </w:r>
      <w:r w:rsidR="004354D9">
        <w:rPr>
          <w:lang w:val="en-US"/>
        </w:rPr>
        <w:t>.</w:t>
      </w:r>
      <w:r>
        <w:rPr>
          <w:lang w:val="en-US"/>
        </w:rPr>
        <w:t xml:space="preserve">  </w:t>
      </w:r>
    </w:p>
    <w:p w14:paraId="128D337B" w14:textId="47EE5FF8" w:rsidR="00ED7A09" w:rsidRPr="001D1C76" w:rsidRDefault="00ED7A09" w:rsidP="00C53698">
      <w:pPr>
        <w:ind w:firstLine="426"/>
        <w:rPr>
          <w:lang w:val="en-US"/>
        </w:rPr>
      </w:pPr>
      <w:r>
        <w:rPr>
          <w:lang w:val="en-US"/>
        </w:rPr>
        <w:t xml:space="preserve">Griffith et. Al </w:t>
      </w:r>
      <w:r>
        <w:rPr>
          <w:lang w:val="en-US"/>
        </w:rPr>
        <w:fldChar w:fldCharType="begin" w:fldLock="1"/>
      </w:r>
      <w:r w:rsidR="0074167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[33]","plainTextFormattedCitation":"[33]","previouslyFormattedCitation":"[33]"},"properties":{"noteIndex":0},"schema":"https://github.com/citation-style-language/schema/raw/master/csl-citation.json"}</w:instrText>
      </w:r>
      <w:r>
        <w:rPr>
          <w:lang w:val="en-US"/>
        </w:rPr>
        <w:fldChar w:fldCharType="separate"/>
      </w:r>
      <w:r w:rsidR="00C2289B" w:rsidRPr="00C2289B">
        <w:rPr>
          <w:noProof/>
          <w:lang w:val="en-US"/>
        </w:rPr>
        <w:t>[33]</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77777777" w:rsidR="00634818" w:rsidRDefault="004A5F9F" w:rsidP="00634818">
      <w:pPr>
        <w:keepNext/>
        <w:ind w:firstLine="0"/>
        <w:jc w:val="center"/>
      </w:pPr>
      <w:r>
        <w:rPr>
          <w:noProof/>
          <w:lang w:eastAsia="pt-BR"/>
        </w:rPr>
        <w:drawing>
          <wp:inline distT="0" distB="0" distL="0" distR="0" wp14:anchorId="1B29A896" wp14:editId="29F7F974">
            <wp:extent cx="3914775" cy="17176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9783" cy="1768112"/>
                    </a:xfrm>
                    <a:prstGeom prst="rect">
                      <a:avLst/>
                    </a:prstGeom>
                  </pic:spPr>
                </pic:pic>
              </a:graphicData>
            </a:graphic>
          </wp:inline>
        </w:drawing>
      </w:r>
    </w:p>
    <w:p w14:paraId="17818947" w14:textId="61A364AC" w:rsidR="004A5F9F" w:rsidRPr="00ED7A09" w:rsidRDefault="00634818" w:rsidP="00ED7A09">
      <w:pPr>
        <w:pStyle w:val="Caption"/>
        <w:jc w:val="left"/>
        <w:rPr>
          <w:lang w:val="en-US"/>
        </w:rPr>
      </w:pPr>
      <w:bookmarkStart w:id="675" w:name="_Ref21935525"/>
      <w:r w:rsidRPr="00ED7A09">
        <w:rPr>
          <w:lang w:val="en-US"/>
        </w:rPr>
        <w:t xml:space="preserve">Figure </w:t>
      </w:r>
      <w:r>
        <w:fldChar w:fldCharType="begin"/>
      </w:r>
      <w:r w:rsidRPr="00ED7A09">
        <w:rPr>
          <w:lang w:val="en-US"/>
        </w:rPr>
        <w:instrText xml:space="preserve"> SEQ Figure \* ARABIC </w:instrText>
      </w:r>
      <w:r>
        <w:fldChar w:fldCharType="separate"/>
      </w:r>
      <w:ins w:id="676" w:author="Calil Amaral" w:date="2019-10-28T16:47:00Z">
        <w:r w:rsidR="00C2289B">
          <w:rPr>
            <w:noProof/>
            <w:lang w:val="en-US"/>
          </w:rPr>
          <w:t>13</w:t>
        </w:r>
      </w:ins>
      <w:del w:id="677" w:author="Calil Amaral" w:date="2019-10-28T15:05:00Z">
        <w:r w:rsidR="001B6890" w:rsidDel="00CB24C9">
          <w:rPr>
            <w:noProof/>
            <w:lang w:val="en-US"/>
          </w:rPr>
          <w:delText>13</w:delText>
        </w:r>
      </w:del>
      <w:r>
        <w:fldChar w:fldCharType="end"/>
      </w:r>
      <w:bookmarkEnd w:id="675"/>
      <w:r w:rsidRPr="00ED7A09">
        <w:rPr>
          <w:lang w:val="en-US"/>
        </w:rPr>
        <w:t xml:space="preserve"> </w:t>
      </w:r>
      <w:r w:rsidR="00ED7A09" w:rsidRPr="00ED7A09">
        <w:rPr>
          <w:lang w:val="en-US"/>
        </w:rPr>
        <w:t>– Role of</w:t>
      </w:r>
      <w:r w:rsidR="00ED7A09">
        <w:rPr>
          <w:lang w:val="en-US"/>
        </w:rPr>
        <w:t xml:space="preserve"> geometry on properties of AM Ti-Al-4V structures. Built structures, position and orientation of specimens within the part and resulting properties</w:t>
      </w:r>
      <w:ins w:id="678" w:author="Calil Amaral" w:date="2019-10-31T14:17:00Z">
        <w:r w:rsidR="003C66CD">
          <w:rPr>
            <w:lang w:val="en-US"/>
          </w:rPr>
          <w:t xml:space="preserve"> </w:t>
        </w:r>
        <w:r w:rsidR="003C66CD">
          <w:rPr>
            <w:lang w:val="en-US"/>
          </w:rPr>
          <w:fldChar w:fldCharType="begin" w:fldLock="1"/>
        </w:r>
      </w:ins>
      <w:r w:rsidR="003C66CD">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[35]","plainTextFormattedCitation":"[35]"},"properties":{"noteIndex":0},"schema":"https://github.com/citation-style-language/schema/raw/master/csl-citation.json"}</w:instrText>
      </w:r>
      <w:r w:rsidR="003C66CD">
        <w:rPr>
          <w:lang w:val="en-US"/>
        </w:rPr>
        <w:fldChar w:fldCharType="separate"/>
      </w:r>
      <w:r w:rsidR="003C66CD" w:rsidRPr="003C66CD">
        <w:rPr>
          <w:i w:val="0"/>
          <w:noProof/>
          <w:lang w:val="en-US"/>
        </w:rPr>
        <w:t>[35]</w:t>
      </w:r>
      <w:ins w:id="679" w:author="Calil Amaral" w:date="2019-10-31T14:17:00Z">
        <w:r w:rsidR="003C66CD">
          <w:rPr>
            <w:lang w:val="en-US"/>
          </w:rPr>
          <w:fldChar w:fldCharType="end"/>
        </w:r>
      </w:ins>
      <w:r w:rsidR="00ED7A09">
        <w:rPr>
          <w:lang w:val="en-US"/>
        </w:rPr>
        <w:t>.</w:t>
      </w:r>
    </w:p>
    <w:p w14:paraId="0D970250" w14:textId="391D6A8B" w:rsidR="00E37B81" w:rsidRDefault="00BA40E9" w:rsidP="00E37B81">
      <w:pPr>
        <w:rPr>
          <w:lang w:val="en-US"/>
        </w:rPr>
      </w:pPr>
      <w:r>
        <w:rPr>
          <w:lang w:val="en-US"/>
        </w:rPr>
        <w:lastRenderedPageBreak/>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741674">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[35]","plainTextFormattedCitation":"[35]","previouslyFormattedCitation":"[35]"},"properties":{"noteIndex":0},"schema":"https://github.com/citation-style-language/schema/raw/master/csl-citation.json"}</w:instrText>
      </w:r>
      <w:r>
        <w:rPr>
          <w:lang w:val="en-US"/>
        </w:rPr>
        <w:fldChar w:fldCharType="separate"/>
      </w:r>
      <w:r w:rsidR="00C2289B" w:rsidRPr="00C2289B">
        <w:rPr>
          <w:noProof/>
          <w:lang w:val="en-US"/>
        </w:rPr>
        <w:t>[35]</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r w:rsidR="00ED7A09">
        <w:rPr>
          <w:lang w:val="en-US"/>
        </w:rPr>
        <w:fldChar w:fldCharType="separate"/>
      </w:r>
      <w:ins w:id="680" w:author="Calil Amaral" w:date="2019-10-28T16:47:00Z">
        <w:r w:rsidR="00C2289B" w:rsidRPr="00ED7A09">
          <w:rPr>
            <w:lang w:val="en-US"/>
          </w:rPr>
          <w:t xml:space="preserve">Figure </w:t>
        </w:r>
        <w:r w:rsidR="00C2289B">
          <w:rPr>
            <w:noProof/>
            <w:lang w:val="en-US"/>
          </w:rPr>
          <w:t>13</w:t>
        </w:r>
      </w:ins>
      <w:del w:id="681"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1BEC57EB" w14:textId="59B4A169" w:rsidR="004A7559" w:rsidRPr="001D1C76" w:rsidRDefault="00E37B81" w:rsidP="0006119B">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741674">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[36]","plainTextFormattedCitation":"[36]","previouslyFormattedCitation":"[36]"},"properties":{"noteIndex":0},"schema":"https://github.com/citation-style-language/schema/raw/master/csl-citation.json"}</w:instrText>
      </w:r>
      <w:r w:rsidR="001D1C76">
        <w:rPr>
          <w:lang w:val="en-US"/>
        </w:rPr>
        <w:fldChar w:fldCharType="separate"/>
      </w:r>
      <w:r w:rsidR="00C2289B" w:rsidRPr="00C2289B">
        <w:rPr>
          <w:noProof/>
        </w:rPr>
        <w:t>[36]</w:t>
      </w:r>
      <w:r w:rsidR="001D1C76">
        <w:rPr>
          <w:lang w:val="en-US"/>
        </w:rPr>
        <w:fldChar w:fldCharType="end"/>
      </w:r>
      <w:r w:rsidR="001D1C76">
        <w:rPr>
          <w:lang w:val="en-US"/>
        </w:rPr>
        <w:t>.</w:t>
      </w:r>
      <w:r w:rsidRPr="001D1C76">
        <w:t xml:space="preserve"> </w:t>
      </w:r>
    </w:p>
    <w:p w14:paraId="2A69E1E1" w14:textId="3034DCA8" w:rsidR="00693903" w:rsidRPr="001D1C76" w:rsidRDefault="0006119B" w:rsidP="00060ABB">
      <w:pPr>
        <w:pStyle w:val="Heading1"/>
      </w:pPr>
      <w:bookmarkStart w:id="682" w:name="_Toc23173674"/>
      <w:r>
        <w:t>MATERIALS AND METHODS</w:t>
      </w:r>
      <w:bookmarkEnd w:id="682"/>
    </w:p>
    <w:p w14:paraId="2ED9CBEB" w14:textId="1584DF3D" w:rsidR="001D1C76" w:rsidRDefault="002E3E99" w:rsidP="00BC34D3">
      <w:pPr>
        <w:pStyle w:val="Heading2"/>
      </w:pPr>
      <w:bookmarkStart w:id="683" w:name="_Toc23173675"/>
      <w:r>
        <w:t>METHODOLOGY</w:t>
      </w:r>
      <w:bookmarkEnd w:id="683"/>
    </w:p>
    <w:p w14:paraId="6EF46AB4" w14:textId="7257E60C"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684" w:author="Calil Amaral" w:date="2019-10-28T16:47:00Z">
        <w:r w:rsidR="00C2289B" w:rsidRPr="007E6C0F">
          <w:rPr>
            <w:lang w:val="en-US"/>
          </w:rPr>
          <w:t xml:space="preserve">Figure </w:t>
        </w:r>
        <w:r w:rsidR="00C2289B">
          <w:rPr>
            <w:noProof/>
            <w:lang w:val="en-US"/>
          </w:rPr>
          <w:t>14</w:t>
        </w:r>
      </w:ins>
      <w:del w:id="685"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686" w:author="Calil Amaral" w:date="2019-10-28T18:10:00Z">
        <w:r>
          <w:rPr>
            <w:noProof/>
          </w:rPr>
          <w:drawing>
            <wp:inline distT="0" distB="0" distL="0" distR="0" wp14:anchorId="38167EDD" wp14:editId="196E4613">
              <wp:extent cx="5760085" cy="244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445385"/>
                      </a:xfrm>
                      <a:prstGeom prst="rect">
                        <a:avLst/>
                      </a:prstGeom>
                    </pic:spPr>
                  </pic:pic>
                </a:graphicData>
              </a:graphic>
            </wp:inline>
          </w:drawing>
        </w:r>
      </w:ins>
      <w:commentRangeStart w:id="687"/>
      <w:del w:id="688"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687"/>
      <w:r w:rsidR="00882D29">
        <w:rPr>
          <w:rStyle w:val="CommentReference"/>
        </w:rPr>
        <w:commentReference w:id="687"/>
      </w:r>
    </w:p>
    <w:p w14:paraId="35329A70" w14:textId="7090D10C" w:rsidR="002E3E99" w:rsidRDefault="002E3E99" w:rsidP="007E6C0F">
      <w:pPr>
        <w:pStyle w:val="Caption"/>
        <w:jc w:val="center"/>
        <w:rPr>
          <w:lang w:val="en-US"/>
        </w:rPr>
      </w:pPr>
      <w:bookmarkStart w:id="689" w:name="_Ref21941773"/>
      <w:r w:rsidRPr="007E6C0F">
        <w:rPr>
          <w:lang w:val="en-US"/>
        </w:rPr>
        <w:t xml:space="preserve">Figure </w:t>
      </w:r>
      <w:r>
        <w:fldChar w:fldCharType="begin"/>
      </w:r>
      <w:r w:rsidRPr="007E6C0F">
        <w:rPr>
          <w:lang w:val="en-US"/>
        </w:rPr>
        <w:instrText xml:space="preserve"> SEQ Figure \* ARABIC </w:instrText>
      </w:r>
      <w:r>
        <w:fldChar w:fldCharType="separate"/>
      </w:r>
      <w:ins w:id="690" w:author="Calil Amaral" w:date="2019-10-28T16:47:00Z">
        <w:r w:rsidR="00C2289B">
          <w:rPr>
            <w:noProof/>
            <w:lang w:val="en-US"/>
          </w:rPr>
          <w:t>14</w:t>
        </w:r>
      </w:ins>
      <w:del w:id="691" w:author="Calil Amaral" w:date="2019-10-28T15:05:00Z">
        <w:r w:rsidR="001B6890" w:rsidDel="00CB24C9">
          <w:rPr>
            <w:noProof/>
            <w:lang w:val="en-US"/>
          </w:rPr>
          <w:delText>14</w:delText>
        </w:r>
      </w:del>
      <w:r>
        <w:fldChar w:fldCharType="end"/>
      </w:r>
      <w:bookmarkEnd w:id="689"/>
      <w:r w:rsidRPr="007E6C0F">
        <w:rPr>
          <w:lang w:val="en-US"/>
        </w:rPr>
        <w:t xml:space="preserve"> - Summary of project phases</w:t>
      </w:r>
    </w:p>
    <w:p w14:paraId="4567E9E0" w14:textId="329F3A2A" w:rsidR="00FB05D4" w:rsidRDefault="0006119B" w:rsidP="004836DE">
      <w:pPr>
        <w:rPr>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t>
      </w:r>
      <w:r w:rsidR="00FB05D4">
        <w:rPr>
          <w:lang w:val="en-US"/>
        </w:rPr>
        <w:lastRenderedPageBreak/>
        <w:t xml:space="preserve">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p>
    <w:p w14:paraId="4A219B4B" w14:textId="5D557C10" w:rsidR="006A5E73" w:rsidRDefault="00FB05D4" w:rsidP="006A5E73">
      <w:pPr>
        <w:rPr>
          <w:lang w:val="en-US"/>
        </w:rPr>
      </w:pPr>
      <w:r>
        <w:rPr>
          <w:lang w:val="en-US"/>
        </w:rPr>
        <w:t xml:space="preserve">From that point, a benchmark geometry </w:t>
      </w:r>
      <w:r w:rsidR="005A4A5A">
        <w:rPr>
          <w:lang w:val="en-US"/>
        </w:rPr>
        <w:t xml:space="preserve">containing critical geometrical features </w:t>
      </w:r>
      <w:r>
        <w:rPr>
          <w:lang w:val="en-US"/>
        </w:rPr>
        <w:t>will be</w:t>
      </w:r>
      <w:r w:rsidR="006A5E73">
        <w:rPr>
          <w:lang w:val="en-US"/>
        </w:rPr>
        <w:t xml:space="preserve"> developed or</w:t>
      </w:r>
      <w:r>
        <w:rPr>
          <w:lang w:val="en-US"/>
        </w:rPr>
        <w:t xml:space="preserve"> chosen from 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r w:rsidR="006A5E73">
        <w:rPr>
          <w:lang w:val="en-US"/>
        </w:rPr>
        <w:t xml:space="preserve">The next step </w:t>
      </w:r>
      <w:r w:rsidR="002E3E99">
        <w:rPr>
          <w:lang w:val="en-US"/>
        </w:rPr>
        <w:t>will be to</w:t>
      </w:r>
      <w:r w:rsidR="006A5E73">
        <w:rPr>
          <w:lang w:val="en-US"/>
        </w:rPr>
        <w:t xml:space="preserve"> </w:t>
      </w:r>
      <w:r w:rsidR="002E3E99">
        <w:rPr>
          <w:lang w:val="en-US"/>
        </w:rPr>
        <w:t>define critical factors and parameter levels that result in a sta</w:t>
      </w:r>
      <w:r w:rsidR="006A5E73">
        <w:rPr>
          <w:lang w:val="en-US"/>
        </w:rPr>
        <w:t>ble process and dense metallic structures</w:t>
      </w:r>
      <w:r w:rsidR="002E3E99">
        <w:rPr>
          <w:lang w:val="en-US"/>
        </w:rPr>
        <w:t xml:space="preserve"> for the chosen material</w:t>
      </w:r>
      <w:r w:rsidR="006A5E73">
        <w:rPr>
          <w:lang w:val="en-US"/>
        </w:rPr>
        <w:t xml:space="preserve">. </w:t>
      </w:r>
    </w:p>
    <w:p w14:paraId="45F749D3" w14:textId="75ADE069"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samples will be machined from inside the structure with appropriate geometry in accordance with recommendations from available standards. The last stage will be to conduct the tensile tests according to recommendations from the same standards,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r w:rsidR="002C0D4D" w:rsidRPr="00754C55">
        <w:rPr>
          <w:lang w:val="en-US"/>
        </w:rPr>
        <w:tab/>
      </w:r>
    </w:p>
    <w:p w14:paraId="3AD7F03B" w14:textId="247ECE7B" w:rsidR="00F60188" w:rsidRPr="001D1C76" w:rsidRDefault="00754C55" w:rsidP="00060ABB">
      <w:pPr>
        <w:pStyle w:val="Heading2"/>
      </w:pPr>
      <w:bookmarkStart w:id="692" w:name="_Toc23173676"/>
      <w:r>
        <w:t>TECHNICAL</w:t>
      </w:r>
      <w:r w:rsidR="00617204">
        <w:t xml:space="preserve"> AND FINANCIAL</w:t>
      </w:r>
      <w:r>
        <w:t xml:space="preserve"> RESOURCES</w:t>
      </w:r>
      <w:bookmarkEnd w:id="692"/>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693" w:author="Milton Pereira" w:date="2019-10-21T17:22:00Z">
        <w:r w:rsidR="00436723">
          <w:rPr>
            <w:lang w:val="en-US"/>
          </w:rPr>
          <w:t xml:space="preserve">, maximum power of 10000W, </w:t>
        </w:r>
      </w:ins>
      <w:del w:id="694"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06A0713E" w14:textId="12622487" w:rsidR="006F7AED" w:rsidRDefault="0036280A" w:rsidP="0036280A">
      <w:pPr>
        <w:ind w:firstLine="426"/>
        <w:rPr>
          <w:ins w:id="695" w:author="Calil Amaral" w:date="2019-10-28T18:11: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696" w:author="Calil Amaral" w:date="2019-10-28T16:47:00Z">
        <w:r w:rsidR="00C2289B" w:rsidRPr="001B33AF">
          <w:rPr>
            <w:lang w:val="en-US"/>
          </w:rPr>
          <w:t xml:space="preserve">Table </w:t>
        </w:r>
        <w:r w:rsidR="00C2289B">
          <w:rPr>
            <w:noProof/>
            <w:lang w:val="en-US"/>
          </w:rPr>
          <w:t>2</w:t>
        </w:r>
      </w:ins>
      <w:del w:id="697"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p>
    <w:p w14:paraId="5A1FFD46" w14:textId="03864202" w:rsidR="00C75D83" w:rsidRDefault="00C75D83">
      <w:pPr>
        <w:spacing w:line="259" w:lineRule="auto"/>
        <w:ind w:firstLine="0"/>
        <w:jc w:val="left"/>
        <w:rPr>
          <w:ins w:id="698" w:author="Calil Amaral" w:date="2019-10-28T18:11:00Z"/>
          <w:lang w:val="en-US"/>
        </w:rPr>
      </w:pPr>
      <w:ins w:id="699" w:author="Calil Amaral" w:date="2019-10-28T18:11:00Z">
        <w:r>
          <w:rPr>
            <w:lang w:val="en-US"/>
          </w:rPr>
          <w:br w:type="page"/>
        </w:r>
      </w:ins>
    </w:p>
    <w:p w14:paraId="509EFC73" w14:textId="288E24C7" w:rsidR="00C75D83" w:rsidDel="00C75D83" w:rsidRDefault="00C75D83" w:rsidP="0036280A">
      <w:pPr>
        <w:ind w:firstLine="426"/>
        <w:rPr>
          <w:del w:id="700" w:author="Calil Amaral" w:date="2019-10-28T18:11:00Z"/>
          <w:lang w:val="en-US"/>
        </w:rPr>
      </w:pPr>
    </w:p>
    <w:p w14:paraId="12111F9B" w14:textId="1353A159" w:rsidR="00164600" w:rsidRPr="001B33AF" w:rsidRDefault="00164600" w:rsidP="00164600">
      <w:pPr>
        <w:pStyle w:val="Caption"/>
        <w:keepNext/>
        <w:rPr>
          <w:lang w:val="en-US"/>
        </w:rPr>
      </w:pPr>
      <w:bookmarkStart w:id="701" w:name="_Ref21951732"/>
      <w:r w:rsidRPr="001B33AF">
        <w:rPr>
          <w:lang w:val="en-US"/>
        </w:rPr>
        <w:t xml:space="preserve">Table </w:t>
      </w:r>
      <w:r>
        <w:fldChar w:fldCharType="begin"/>
      </w:r>
      <w:r w:rsidRPr="001B33AF">
        <w:rPr>
          <w:lang w:val="en-US"/>
        </w:rPr>
        <w:instrText xml:space="preserve"> SEQ Table \* ARABIC </w:instrText>
      </w:r>
      <w:r>
        <w:fldChar w:fldCharType="separate"/>
      </w:r>
      <w:ins w:id="702" w:author="Calil Amaral" w:date="2019-10-28T16:47:00Z">
        <w:r w:rsidR="00C2289B">
          <w:rPr>
            <w:noProof/>
            <w:lang w:val="en-US"/>
          </w:rPr>
          <w:t>2</w:t>
        </w:r>
      </w:ins>
      <w:del w:id="703" w:author="Calil Amaral" w:date="2019-10-28T15:52:00Z">
        <w:r w:rsidR="001B6890" w:rsidDel="00EE4CE3">
          <w:rPr>
            <w:noProof/>
            <w:lang w:val="en-US"/>
          </w:rPr>
          <w:delText>3</w:delText>
        </w:r>
      </w:del>
      <w:r>
        <w:fldChar w:fldCharType="end"/>
      </w:r>
      <w:bookmarkEnd w:id="701"/>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14:paraId="39ADBF49" w14:textId="77777777" w:rsidTr="002962F5">
        <w:tc>
          <w:tcPr>
            <w:tcW w:w="3256" w:type="dxa"/>
            <w:tcBorders>
              <w:top w:val="single" w:sz="4" w:space="0" w:color="auto"/>
              <w:bottom w:val="single" w:sz="4" w:space="0" w:color="auto"/>
            </w:tcBorders>
          </w:tcPr>
          <w:p w14:paraId="306CDA3A" w14:textId="07EC3EEC" w:rsidR="006F7AED" w:rsidRDefault="006F7AED" w:rsidP="002962F5">
            <w:pPr>
              <w:spacing w:line="276" w:lineRule="auto"/>
              <w:ind w:firstLine="0"/>
            </w:pPr>
            <w:r>
              <w:t>Activity</w:t>
            </w:r>
          </w:p>
        </w:tc>
        <w:tc>
          <w:tcPr>
            <w:tcW w:w="3827" w:type="dxa"/>
            <w:tcBorders>
              <w:top w:val="single" w:sz="4" w:space="0" w:color="auto"/>
              <w:bottom w:val="single" w:sz="4" w:space="0" w:color="auto"/>
            </w:tcBorders>
          </w:tcPr>
          <w:p w14:paraId="5AFC9D24" w14:textId="7E650662" w:rsidR="006F7AED" w:rsidRDefault="006F7AED" w:rsidP="002962F5">
            <w:pPr>
              <w:spacing w:line="276" w:lineRule="auto"/>
              <w:ind w:firstLine="0"/>
            </w:pPr>
            <w:r>
              <w:t>Equipment</w:t>
            </w:r>
          </w:p>
        </w:tc>
        <w:tc>
          <w:tcPr>
            <w:tcW w:w="1978" w:type="dxa"/>
            <w:tcBorders>
              <w:top w:val="single" w:sz="4" w:space="0" w:color="auto"/>
              <w:bottom w:val="single" w:sz="4" w:space="0" w:color="auto"/>
            </w:tcBorders>
          </w:tcPr>
          <w:p w14:paraId="28254AA7" w14:textId="05DDD810" w:rsidR="006F7AED" w:rsidRDefault="006F7AED" w:rsidP="002962F5">
            <w:pPr>
              <w:spacing w:line="276" w:lineRule="auto"/>
              <w:ind w:firstLine="0"/>
            </w:pPr>
            <w:r>
              <w:t>Laboratory</w:t>
            </w:r>
          </w:p>
        </w:tc>
      </w:tr>
      <w:tr w:rsidR="006F7AED" w14:paraId="44AE3BF7" w14:textId="77777777" w:rsidTr="002962F5">
        <w:tc>
          <w:tcPr>
            <w:tcW w:w="3256" w:type="dxa"/>
            <w:tcBorders>
              <w:top w:val="single" w:sz="4" w:space="0" w:color="auto"/>
            </w:tcBorders>
          </w:tcPr>
          <w:p w14:paraId="59902C75" w14:textId="4A5C6CA4" w:rsidR="006F7AED" w:rsidRDefault="006F7AED" w:rsidP="002962F5">
            <w:pPr>
              <w:spacing w:line="276" w:lineRule="auto"/>
              <w:ind w:firstLine="0"/>
            </w:pPr>
            <w:r>
              <w:t>Optical microscopy</w:t>
            </w:r>
          </w:p>
        </w:tc>
        <w:tc>
          <w:tcPr>
            <w:tcW w:w="3827" w:type="dxa"/>
            <w:tcBorders>
              <w:top w:val="single" w:sz="4" w:space="0" w:color="auto"/>
            </w:tcBorders>
          </w:tcPr>
          <w:p w14:paraId="0B0675A6" w14:textId="21335BB9" w:rsidR="006F7AED" w:rsidRDefault="006F7AED" w:rsidP="002962F5">
            <w:pPr>
              <w:spacing w:line="276" w:lineRule="auto"/>
              <w:ind w:firstLine="0"/>
            </w:pPr>
            <w:r>
              <w:t>Leica ® DM 4000 MLED</w:t>
            </w:r>
          </w:p>
        </w:tc>
        <w:tc>
          <w:tcPr>
            <w:tcW w:w="1978" w:type="dxa"/>
            <w:tcBorders>
              <w:top w:val="single" w:sz="4" w:space="0" w:color="auto"/>
            </w:tcBorders>
          </w:tcPr>
          <w:p w14:paraId="11DC1F6C" w14:textId="3AD30B31" w:rsidR="006F7AED" w:rsidRDefault="006F7AED" w:rsidP="002962F5">
            <w:pPr>
              <w:spacing w:line="276" w:lineRule="auto"/>
              <w:ind w:firstLine="0"/>
            </w:pPr>
            <w:proofErr w:type="spellStart"/>
            <w:r>
              <w:t>LabMat</w:t>
            </w:r>
            <w:proofErr w:type="spellEnd"/>
          </w:p>
        </w:tc>
      </w:tr>
      <w:tr w:rsidR="006F7AED" w14:paraId="160CEEB2" w14:textId="77777777" w:rsidTr="002962F5">
        <w:tc>
          <w:tcPr>
            <w:tcW w:w="3256" w:type="dxa"/>
          </w:tcPr>
          <w:p w14:paraId="6B3F4260" w14:textId="16368460" w:rsidR="006F7AED" w:rsidRDefault="006F7AED" w:rsidP="002962F5">
            <w:pPr>
              <w:spacing w:line="276" w:lineRule="auto"/>
              <w:ind w:firstLine="0"/>
            </w:pPr>
            <w:r>
              <w:t>Scanning electron microscopy</w:t>
            </w:r>
          </w:p>
        </w:tc>
        <w:tc>
          <w:tcPr>
            <w:tcW w:w="3827" w:type="dxa"/>
          </w:tcPr>
          <w:p w14:paraId="74E2604C" w14:textId="423B9531" w:rsidR="006F7AED" w:rsidRDefault="006F7AED" w:rsidP="002962F5">
            <w:pPr>
              <w:spacing w:line="276" w:lineRule="auto"/>
              <w:ind w:firstLine="0"/>
            </w:pPr>
            <w:r>
              <w:t>Hitachi ® Tabletop Microscope</w:t>
            </w:r>
          </w:p>
        </w:tc>
        <w:tc>
          <w:tcPr>
            <w:tcW w:w="1978" w:type="dxa"/>
          </w:tcPr>
          <w:p w14:paraId="2B953487" w14:textId="3C151EB8" w:rsidR="006F7AED" w:rsidRDefault="006F7AED" w:rsidP="002962F5">
            <w:pPr>
              <w:spacing w:line="276" w:lineRule="auto"/>
              <w:ind w:firstLine="0"/>
            </w:pPr>
            <w:r>
              <w:t>LMP</w:t>
            </w:r>
          </w:p>
        </w:tc>
      </w:tr>
      <w:tr w:rsidR="006F7AED" w14:paraId="10DC0307" w14:textId="77777777" w:rsidTr="002962F5">
        <w:tc>
          <w:tcPr>
            <w:tcW w:w="3256" w:type="dxa"/>
          </w:tcPr>
          <w:p w14:paraId="092DD95E" w14:textId="167CC275" w:rsidR="006F7AED" w:rsidRDefault="002962F5" w:rsidP="002962F5">
            <w:pPr>
              <w:spacing w:line="276" w:lineRule="auto"/>
              <w:ind w:firstLine="0"/>
            </w:pPr>
            <w:r>
              <w:t>Production of samples</w:t>
            </w:r>
          </w:p>
        </w:tc>
        <w:tc>
          <w:tcPr>
            <w:tcW w:w="3827" w:type="dxa"/>
          </w:tcPr>
          <w:p w14:paraId="3EF88F30" w14:textId="79EAA7BF" w:rsidR="006F7AED" w:rsidRDefault="002962F5" w:rsidP="002962F5">
            <w:pPr>
              <w:spacing w:line="276" w:lineRule="auto"/>
              <w:ind w:firstLine="0"/>
            </w:pPr>
            <w:r>
              <w:t>Laser source</w:t>
            </w:r>
          </w:p>
        </w:tc>
        <w:tc>
          <w:tcPr>
            <w:tcW w:w="1978" w:type="dxa"/>
          </w:tcPr>
          <w:p w14:paraId="609A0C70" w14:textId="159EB643" w:rsidR="006F7AED" w:rsidRDefault="002962F5" w:rsidP="002962F5">
            <w:pPr>
              <w:spacing w:line="276" w:lineRule="auto"/>
              <w:ind w:firstLine="0"/>
            </w:pPr>
            <w:r>
              <w:t>LMP</w:t>
            </w:r>
          </w:p>
        </w:tc>
      </w:tr>
      <w:tr w:rsidR="006F7AED" w14:paraId="3169E60E" w14:textId="77777777" w:rsidTr="002962F5">
        <w:tc>
          <w:tcPr>
            <w:tcW w:w="3256" w:type="dxa"/>
          </w:tcPr>
          <w:p w14:paraId="636CCAF4" w14:textId="60649E59" w:rsidR="006F7AED" w:rsidRDefault="002962F5" w:rsidP="002962F5">
            <w:pPr>
              <w:spacing w:line="276" w:lineRule="auto"/>
              <w:ind w:firstLine="0"/>
            </w:pPr>
            <w:r>
              <w:t>Production of samples</w:t>
            </w:r>
          </w:p>
        </w:tc>
        <w:tc>
          <w:tcPr>
            <w:tcW w:w="3827" w:type="dxa"/>
          </w:tcPr>
          <w:p w14:paraId="5FB2E14F" w14:textId="48540A53" w:rsidR="002962F5" w:rsidRDefault="002962F5" w:rsidP="002962F5">
            <w:pPr>
              <w:spacing w:line="276" w:lineRule="auto"/>
              <w:ind w:firstLine="0"/>
            </w:pPr>
            <w:r>
              <w:t>Powder feeder</w:t>
            </w:r>
          </w:p>
        </w:tc>
        <w:tc>
          <w:tcPr>
            <w:tcW w:w="1978" w:type="dxa"/>
          </w:tcPr>
          <w:p w14:paraId="6C7A7867" w14:textId="0A81E2F4" w:rsidR="006F7AED" w:rsidRDefault="002962F5" w:rsidP="002962F5">
            <w:pPr>
              <w:spacing w:line="276" w:lineRule="auto"/>
              <w:ind w:firstLine="0"/>
            </w:pPr>
            <w:r>
              <w:t>LMP</w:t>
            </w:r>
          </w:p>
        </w:tc>
      </w:tr>
      <w:tr w:rsidR="002962F5" w14:paraId="3EC9BAFC" w14:textId="77777777" w:rsidTr="002962F5">
        <w:tc>
          <w:tcPr>
            <w:tcW w:w="3256" w:type="dxa"/>
          </w:tcPr>
          <w:p w14:paraId="5A937B78" w14:textId="3533CFEB" w:rsidR="002962F5" w:rsidRDefault="002962F5" w:rsidP="002962F5">
            <w:pPr>
              <w:spacing w:line="276" w:lineRule="auto"/>
              <w:ind w:firstLine="0"/>
            </w:pPr>
            <w:r>
              <w:t>Production of samples</w:t>
            </w:r>
          </w:p>
        </w:tc>
        <w:tc>
          <w:tcPr>
            <w:tcW w:w="3827" w:type="dxa"/>
          </w:tcPr>
          <w:p w14:paraId="66F490CB" w14:textId="7C5EAF68" w:rsidR="002962F5" w:rsidRDefault="002962F5" w:rsidP="002962F5">
            <w:pPr>
              <w:spacing w:line="276" w:lineRule="auto"/>
              <w:ind w:firstLine="0"/>
            </w:pPr>
            <w:r>
              <w:t>CNC</w:t>
            </w:r>
          </w:p>
        </w:tc>
        <w:tc>
          <w:tcPr>
            <w:tcW w:w="1978" w:type="dxa"/>
          </w:tcPr>
          <w:p w14:paraId="4F63B2A8" w14:textId="33EC5EF1" w:rsidR="002962F5" w:rsidRDefault="002962F5" w:rsidP="002962F5">
            <w:pPr>
              <w:spacing w:line="276" w:lineRule="auto"/>
              <w:ind w:firstLine="0"/>
            </w:pPr>
            <w:r>
              <w:t>LMP</w:t>
            </w:r>
          </w:p>
        </w:tc>
      </w:tr>
      <w:tr w:rsidR="002962F5" w14:paraId="3845ADC1" w14:textId="77777777" w:rsidTr="002962F5">
        <w:tc>
          <w:tcPr>
            <w:tcW w:w="3256" w:type="dxa"/>
            <w:tcBorders>
              <w:bottom w:val="single" w:sz="4" w:space="0" w:color="auto"/>
            </w:tcBorders>
          </w:tcPr>
          <w:p w14:paraId="7B590092" w14:textId="1F6AB2EB" w:rsidR="002962F5" w:rsidRDefault="002962F5" w:rsidP="002962F5">
            <w:pPr>
              <w:spacing w:line="276" w:lineRule="auto"/>
              <w:ind w:firstLine="0"/>
            </w:pPr>
            <w:r>
              <w:t>Tensile test</w:t>
            </w:r>
          </w:p>
        </w:tc>
        <w:tc>
          <w:tcPr>
            <w:tcW w:w="3827" w:type="dxa"/>
            <w:tcBorders>
              <w:bottom w:val="single" w:sz="4" w:space="0" w:color="auto"/>
            </w:tcBorders>
          </w:tcPr>
          <w:p w14:paraId="2077D6D4" w14:textId="1B817645" w:rsidR="002962F5" w:rsidRDefault="002962F5" w:rsidP="002962F5">
            <w:pPr>
              <w:spacing w:line="276" w:lineRule="auto"/>
              <w:ind w:firstLine="0"/>
            </w:pPr>
            <w:r>
              <w:t>MTS Criterion Model 45</w:t>
            </w:r>
          </w:p>
        </w:tc>
        <w:tc>
          <w:tcPr>
            <w:tcW w:w="1978" w:type="dxa"/>
            <w:tcBorders>
              <w:bottom w:val="single" w:sz="4" w:space="0" w:color="auto"/>
            </w:tcBorders>
          </w:tcPr>
          <w:p w14:paraId="30794B2C" w14:textId="43E72B43" w:rsidR="002962F5" w:rsidRDefault="002962F5" w:rsidP="002962F5">
            <w:pPr>
              <w:spacing w:line="276" w:lineRule="auto"/>
              <w:ind w:firstLine="0"/>
            </w:pPr>
            <w:proofErr w:type="spellStart"/>
            <w:r>
              <w:t>LabMat</w:t>
            </w:r>
            <w:proofErr w:type="spellEnd"/>
          </w:p>
        </w:tc>
      </w:tr>
    </w:tbl>
    <w:p w14:paraId="5C0B4B5A" w14:textId="0C22E680" w:rsidR="00D842FE" w:rsidRPr="006F7AED" w:rsidRDefault="006F7AED" w:rsidP="002962F5">
      <w:pPr>
        <w:ind w:firstLine="426"/>
        <w:rPr>
          <w:lang w:val="en-US"/>
        </w:rPr>
      </w:pPr>
      <w:r>
        <w:rPr>
          <w:lang w:val="en-US"/>
        </w:rPr>
        <w:t xml:space="preserve"> </w:t>
      </w:r>
      <w:r w:rsidR="00F60188" w:rsidRPr="00754C55">
        <w:rPr>
          <w:lang w:val="en-US"/>
        </w:rPr>
        <w:tab/>
      </w:r>
    </w:p>
    <w:p w14:paraId="0FED69B1" w14:textId="7A13159C" w:rsidR="00717DFF" w:rsidRPr="00A006BD" w:rsidRDefault="00030839" w:rsidP="004836DE">
      <w:pPr>
        <w:pStyle w:val="Heading1"/>
        <w:numPr>
          <w:ilvl w:val="0"/>
          <w:numId w:val="17"/>
        </w:numPr>
        <w:rPr>
          <w:lang w:val="en-US"/>
        </w:rPr>
      </w:pPr>
      <w:bookmarkStart w:id="704" w:name="_Toc23173677"/>
      <w:r>
        <w:rPr>
          <w:lang w:val="en-US"/>
        </w:rPr>
        <w:t>SCHEDULE</w:t>
      </w:r>
      <w:bookmarkEnd w:id="704"/>
      <w:r>
        <w:rPr>
          <w:lang w:val="en-US"/>
        </w:rPr>
        <w:t xml:space="preserve"> </w:t>
      </w:r>
    </w:p>
    <w:p w14:paraId="6C846AAA" w14:textId="3079FAE3"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705" w:author="Calil Amaral" w:date="2019-10-28T16:47:00Z">
        <w:r w:rsidR="00C2289B" w:rsidRPr="007C19FE">
          <w:rPr>
            <w:lang w:val="en-US"/>
          </w:rPr>
          <w:t xml:space="preserve">Figure </w:t>
        </w:r>
        <w:r w:rsidR="00C2289B">
          <w:rPr>
            <w:noProof/>
            <w:lang w:val="en-US"/>
          </w:rPr>
          <w:t>15</w:t>
        </w:r>
      </w:ins>
      <w:del w:id="706"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4847BF4E">
            <wp:extent cx="5760085" cy="223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237740"/>
                    </a:xfrm>
                    <a:prstGeom prst="rect">
                      <a:avLst/>
                    </a:prstGeom>
                  </pic:spPr>
                </pic:pic>
              </a:graphicData>
            </a:graphic>
          </wp:inline>
        </w:drawing>
      </w:r>
    </w:p>
    <w:p w14:paraId="30B68941" w14:textId="18B4EC65" w:rsidR="007C19FE" w:rsidRPr="00030839" w:rsidRDefault="007C19FE" w:rsidP="007C19FE">
      <w:pPr>
        <w:pStyle w:val="Caption"/>
        <w:rPr>
          <w:lang w:val="en-US"/>
        </w:rPr>
      </w:pPr>
      <w:bookmarkStart w:id="707" w:name="_Ref21954266"/>
      <w:r w:rsidRPr="007C19FE">
        <w:rPr>
          <w:lang w:val="en-US"/>
        </w:rPr>
        <w:t xml:space="preserve">Figure </w:t>
      </w:r>
      <w:r>
        <w:fldChar w:fldCharType="begin"/>
      </w:r>
      <w:r w:rsidRPr="007C19FE">
        <w:rPr>
          <w:lang w:val="en-US"/>
        </w:rPr>
        <w:instrText xml:space="preserve"> SEQ Figure \* ARABIC </w:instrText>
      </w:r>
      <w:r>
        <w:fldChar w:fldCharType="separate"/>
      </w:r>
      <w:ins w:id="708" w:author="Calil Amaral" w:date="2019-10-28T16:47:00Z">
        <w:r w:rsidR="00C2289B">
          <w:rPr>
            <w:noProof/>
            <w:lang w:val="en-US"/>
          </w:rPr>
          <w:t>15</w:t>
        </w:r>
      </w:ins>
      <w:del w:id="709" w:author="Calil Amaral" w:date="2019-10-28T15:05:00Z">
        <w:r w:rsidR="001B6890" w:rsidDel="00CB24C9">
          <w:rPr>
            <w:noProof/>
            <w:lang w:val="en-US"/>
          </w:rPr>
          <w:delText>15</w:delText>
        </w:r>
      </w:del>
      <w:r>
        <w:fldChar w:fldCharType="end"/>
      </w:r>
      <w:bookmarkEnd w:id="707"/>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rsidP="002722A9">
      <w:pPr>
        <w:ind w:firstLine="0"/>
        <w:rPr>
          <w:lang w:val="en-US"/>
        </w:rPr>
      </w:pPr>
    </w:p>
    <w:p w14:paraId="45A6BD7A" w14:textId="0F3F4513" w:rsidR="002722A9" w:rsidRPr="00646F5E" w:rsidRDefault="00AF5F77" w:rsidP="002722A9">
      <w:pPr>
        <w:pStyle w:val="Heading1"/>
        <w:rPr>
          <w:lang w:val="en-US"/>
        </w:rPr>
      </w:pPr>
      <w:bookmarkStart w:id="710" w:name="_Toc23173678"/>
      <w:commentRangeStart w:id="711"/>
      <w:r>
        <w:rPr>
          <w:lang w:val="en-US"/>
        </w:rPr>
        <w:t>REFERENCES</w:t>
      </w:r>
      <w:commentRangeEnd w:id="711"/>
      <w:r w:rsidR="00E01CFE">
        <w:rPr>
          <w:rStyle w:val="CommentReference"/>
          <w:b w:val="0"/>
        </w:rPr>
        <w:commentReference w:id="711"/>
      </w:r>
      <w:bookmarkEnd w:id="710"/>
    </w:p>
    <w:p w14:paraId="3CE8A2AC" w14:textId="64C1A231" w:rsidR="003C66CD" w:rsidRPr="003C66CD" w:rsidRDefault="002722A9" w:rsidP="003C66CD">
      <w:pPr>
        <w:widowControl w:val="0"/>
        <w:autoSpaceDE w:val="0"/>
        <w:autoSpaceDN w:val="0"/>
        <w:adjustRightInd w:val="0"/>
        <w:spacing w:after="0"/>
        <w:ind w:left="640" w:hanging="640"/>
        <w:rPr>
          <w:noProof/>
          <w:sz w:val="20"/>
        </w:rPr>
      </w:pPr>
      <w:r w:rsidRPr="00A006BD">
        <w:rPr>
          <w:lang w:val="en-US"/>
        </w:rPr>
        <w:fldChar w:fldCharType="begin" w:fldLock="1"/>
      </w:r>
      <w:r w:rsidRPr="00044C4F">
        <w:instrText xml:space="preserve">ADDIN Mendeley Bibliography CSL_BIBLIOGRAPHY </w:instrText>
      </w:r>
      <w:r w:rsidRPr="00A006BD">
        <w:rPr>
          <w:lang w:val="en-US"/>
        </w:rPr>
        <w:fldChar w:fldCharType="separate"/>
      </w:r>
      <w:r w:rsidR="003C66CD" w:rsidRPr="003C66CD">
        <w:rPr>
          <w:noProof/>
          <w:sz w:val="20"/>
        </w:rPr>
        <w:t>[1]</w:t>
      </w:r>
      <w:r w:rsidR="003C66CD" w:rsidRPr="003C66CD">
        <w:rPr>
          <w:noProof/>
          <w:sz w:val="20"/>
        </w:rPr>
        <w:tab/>
        <w:t xml:space="preserve">N. Volpato </w:t>
      </w:r>
      <w:r w:rsidR="003C66CD" w:rsidRPr="003C66CD">
        <w:rPr>
          <w:i/>
          <w:iCs/>
          <w:noProof/>
          <w:sz w:val="20"/>
        </w:rPr>
        <w:t>et al.</w:t>
      </w:r>
      <w:r w:rsidR="003C66CD" w:rsidRPr="003C66CD">
        <w:rPr>
          <w:noProof/>
          <w:sz w:val="20"/>
        </w:rPr>
        <w:t xml:space="preserve">, </w:t>
      </w:r>
      <w:r w:rsidR="003C66CD" w:rsidRPr="003C66CD">
        <w:rPr>
          <w:i/>
          <w:iCs/>
          <w:noProof/>
          <w:sz w:val="20"/>
        </w:rPr>
        <w:t>Manufatura Aditiva - Tecnologias e aplicações da impressão 3D</w:t>
      </w:r>
      <w:r w:rsidR="003C66CD" w:rsidRPr="003C66CD">
        <w:rPr>
          <w:noProof/>
          <w:sz w:val="20"/>
        </w:rPr>
        <w:t>. Blucher, 2017.</w:t>
      </w:r>
    </w:p>
    <w:p w14:paraId="43B57BBF"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w:t>
      </w:r>
      <w:r w:rsidRPr="003C66CD">
        <w:rPr>
          <w:noProof/>
          <w:sz w:val="20"/>
        </w:rPr>
        <w:tab/>
        <w:t xml:space="preserve">P. Zhang, J. Liu, and A. C. To, “Role of anisotropic properties on topology optimization of additive manufactured load bearing structures,” </w:t>
      </w:r>
      <w:r w:rsidRPr="003C66CD">
        <w:rPr>
          <w:i/>
          <w:iCs/>
          <w:noProof/>
          <w:sz w:val="20"/>
        </w:rPr>
        <w:t>Scr. Mater.</w:t>
      </w:r>
      <w:r w:rsidRPr="003C66CD">
        <w:rPr>
          <w:noProof/>
          <w:sz w:val="20"/>
        </w:rPr>
        <w:t>, 2017.</w:t>
      </w:r>
    </w:p>
    <w:p w14:paraId="2459315E"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w:t>
      </w:r>
      <w:r w:rsidRPr="003C66CD">
        <w:rPr>
          <w:noProof/>
          <w:sz w:val="20"/>
        </w:rPr>
        <w:tab/>
        <w:t xml:space="preserve">R. Liu, Z. Wang, T. Sparks, F. Liou, and J. Newkirk, </w:t>
      </w:r>
      <w:r w:rsidRPr="003C66CD">
        <w:rPr>
          <w:i/>
          <w:iCs/>
          <w:noProof/>
          <w:sz w:val="20"/>
        </w:rPr>
        <w:t>Aerospace applications of laser additive manufacturing</w:t>
      </w:r>
      <w:r w:rsidRPr="003C66CD">
        <w:rPr>
          <w:noProof/>
          <w:sz w:val="20"/>
        </w:rPr>
        <w:t>. Elsevier Ltd, 2016.</w:t>
      </w:r>
    </w:p>
    <w:p w14:paraId="0CC7BAF8"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[4]</w:t>
      </w:r>
      <w:r w:rsidRPr="003C66CD">
        <w:rPr>
          <w:noProof/>
          <w:sz w:val="20"/>
        </w:rPr>
        <w:tab/>
        <w:t xml:space="preserve">D. Herzog, V. Seyda, E. Wycisk, and C. Emmelmann, “Additive manufacturing of metals,” </w:t>
      </w:r>
      <w:r w:rsidRPr="003C66CD">
        <w:rPr>
          <w:i/>
          <w:iCs/>
          <w:noProof/>
          <w:sz w:val="20"/>
        </w:rPr>
        <w:t>Acta Mater.</w:t>
      </w:r>
      <w:r w:rsidRPr="003C66CD">
        <w:rPr>
          <w:noProof/>
          <w:sz w:val="20"/>
        </w:rPr>
        <w:t>, vol. 117, pp. 371–392, 2016.</w:t>
      </w:r>
    </w:p>
    <w:p w14:paraId="655C6B12"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[5]</w:t>
      </w:r>
      <w:r w:rsidRPr="003C66CD">
        <w:rPr>
          <w:noProof/>
          <w:sz w:val="20"/>
        </w:rPr>
        <w:tab/>
        <w:t xml:space="preserve">A. Saboori, A. Aversa, G. Marchese, S. Biamino, M. Lombardi, and P. Fino, “Application of Directed Energy Deposition-Based Additive Manufacturing in Repair,” </w:t>
      </w:r>
      <w:r w:rsidRPr="003C66CD">
        <w:rPr>
          <w:i/>
          <w:iCs/>
          <w:noProof/>
          <w:sz w:val="20"/>
        </w:rPr>
        <w:t>Appl. Sci.</w:t>
      </w:r>
      <w:r w:rsidRPr="003C66CD">
        <w:rPr>
          <w:noProof/>
          <w:sz w:val="20"/>
        </w:rPr>
        <w:t>, vol. 9, no. 16, p. 3316, 2019.</w:t>
      </w:r>
    </w:p>
    <w:p w14:paraId="25848D79"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lastRenderedPageBreak/>
        <w:t>[6]</w:t>
      </w:r>
      <w:r w:rsidRPr="003C66CD">
        <w:rPr>
          <w:noProof/>
          <w:sz w:val="20"/>
        </w:rPr>
        <w:tab/>
        <w:t xml:space="preserve">T. DebRoy </w:t>
      </w:r>
      <w:r w:rsidRPr="003C66CD">
        <w:rPr>
          <w:i/>
          <w:iCs/>
          <w:noProof/>
          <w:sz w:val="20"/>
        </w:rPr>
        <w:t>et al.</w:t>
      </w:r>
      <w:r w:rsidRPr="003C66CD">
        <w:rPr>
          <w:noProof/>
          <w:sz w:val="20"/>
        </w:rPr>
        <w:t xml:space="preserve">, “Additive manufacturing of metallic components – Process, structure and properties,” </w:t>
      </w:r>
      <w:r w:rsidRPr="003C66CD">
        <w:rPr>
          <w:i/>
          <w:iCs/>
          <w:noProof/>
          <w:sz w:val="20"/>
        </w:rPr>
        <w:t>Prog. Mater. Sci.</w:t>
      </w:r>
      <w:r w:rsidRPr="003C66CD">
        <w:rPr>
          <w:noProof/>
          <w:sz w:val="20"/>
        </w:rPr>
        <w:t>, vol. 92, pp. 112–224, 2017.</w:t>
      </w:r>
    </w:p>
    <w:p w14:paraId="69341F11"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[7]</w:t>
      </w:r>
      <w:r w:rsidRPr="003C66CD">
        <w:rPr>
          <w:noProof/>
          <w:sz w:val="20"/>
        </w:rPr>
        <w:tab/>
        <w:t>D. L. Bourell, M. C. . Leu, and D. W. Rosen, “Roadmap for Additive Manufacturing: Identifying the Future of Freeform Processing,” 2009.</w:t>
      </w:r>
    </w:p>
    <w:p w14:paraId="0F98AD4A"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[8]</w:t>
      </w:r>
      <w:r w:rsidRPr="003C66CD">
        <w:rPr>
          <w:noProof/>
          <w:sz w:val="20"/>
        </w:rPr>
        <w:tab/>
        <w:t xml:space="preserve">M. Ashby, </w:t>
      </w:r>
      <w:r w:rsidRPr="003C66CD">
        <w:rPr>
          <w:i/>
          <w:iCs/>
          <w:noProof/>
          <w:sz w:val="20"/>
        </w:rPr>
        <w:t>Materials selection in mechanical design: Fourth edition</w:t>
      </w:r>
      <w:r w:rsidRPr="003C66CD">
        <w:rPr>
          <w:noProof/>
          <w:sz w:val="20"/>
        </w:rPr>
        <w:t>, vol. 9780080952. 2011.</w:t>
      </w:r>
    </w:p>
    <w:p w14:paraId="6F3CA8C0"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[9]</w:t>
      </w:r>
      <w:r w:rsidRPr="003C66CD">
        <w:rPr>
          <w:noProof/>
          <w:sz w:val="20"/>
        </w:rPr>
        <w:tab/>
        <w:t xml:space="preserve">D. L. Bourell, D. W. Rosen, and M. C. Leu, “The roadmap for additive manufacturing and its impact,” </w:t>
      </w:r>
      <w:r w:rsidRPr="003C66CD">
        <w:rPr>
          <w:i/>
          <w:iCs/>
          <w:noProof/>
          <w:sz w:val="20"/>
        </w:rPr>
        <w:t>3D Print. Addit. Manuf.</w:t>
      </w:r>
      <w:r w:rsidRPr="003C66CD">
        <w:rPr>
          <w:noProof/>
          <w:sz w:val="20"/>
        </w:rPr>
        <w:t>, vol. 1, no. 1, pp. 6–9, 2014.</w:t>
      </w:r>
    </w:p>
    <w:p w14:paraId="0522C8C9"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[10]</w:t>
      </w:r>
      <w:r w:rsidRPr="003C66CD">
        <w:rPr>
          <w:noProof/>
          <w:sz w:val="20"/>
        </w:rPr>
        <w:tab/>
        <w:t>ISO and ASTM, “ISO/ASTM 52900:2015(E) - Standard Terminology for Additive Manufacturing – General Principles – Terminology,” vol. i, pp. 1–9, 2019.</w:t>
      </w:r>
    </w:p>
    <w:p w14:paraId="227D8463"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[11]</w:t>
      </w:r>
      <w:r w:rsidRPr="003C66CD">
        <w:rPr>
          <w:noProof/>
          <w:sz w:val="20"/>
        </w:rPr>
        <w:tab/>
        <w:t xml:space="preserve">I. Gibson, D. Rosen, and B. Stucker, </w:t>
      </w:r>
      <w:r w:rsidRPr="003C66CD">
        <w:rPr>
          <w:i/>
          <w:iCs/>
          <w:noProof/>
          <w:sz w:val="20"/>
        </w:rPr>
        <w:t>Additive manufacturing technologies: 3D printing, rapid prototyping, and direct digital manufacturing, second edition</w:t>
      </w:r>
      <w:r w:rsidRPr="003C66CD">
        <w:rPr>
          <w:noProof/>
          <w:sz w:val="20"/>
        </w:rPr>
        <w:t>. 2015.</w:t>
      </w:r>
    </w:p>
    <w:p w14:paraId="444C9ABD"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[12]</w:t>
      </w:r>
      <w:r w:rsidRPr="003C66CD">
        <w:rPr>
          <w:noProof/>
          <w:sz w:val="20"/>
        </w:rPr>
        <w:tab/>
        <w:t xml:space="preserve">C.-J. Bae, A. B. Diggs, and A. Ramachandran, </w:t>
      </w:r>
      <w:r w:rsidRPr="003C66CD">
        <w:rPr>
          <w:i/>
          <w:iCs/>
          <w:noProof/>
          <w:sz w:val="20"/>
        </w:rPr>
        <w:t>Quantification and certification of additive manufacturing materials and processes</w:t>
      </w:r>
      <w:r w:rsidRPr="003C66CD">
        <w:rPr>
          <w:noProof/>
          <w:sz w:val="20"/>
        </w:rPr>
        <w:t>. Elsevier Inc., 2018.</w:t>
      </w:r>
    </w:p>
    <w:p w14:paraId="49D91728"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[13]</w:t>
      </w:r>
      <w:r w:rsidRPr="003C66CD">
        <w:rPr>
          <w:noProof/>
          <w:sz w:val="20"/>
        </w:rPr>
        <w:tab/>
        <w:t xml:space="preserve">T. Caffrey and T. Wohlers, “Additive manufacturing state of the industry,” </w:t>
      </w:r>
      <w:r w:rsidRPr="003C66CD">
        <w:rPr>
          <w:i/>
          <w:iCs/>
          <w:noProof/>
          <w:sz w:val="20"/>
        </w:rPr>
        <w:t>Manuf. Eng.</w:t>
      </w:r>
      <w:r w:rsidRPr="003C66CD">
        <w:rPr>
          <w:noProof/>
          <w:sz w:val="20"/>
        </w:rPr>
        <w:t>, 2015.</w:t>
      </w:r>
    </w:p>
    <w:p w14:paraId="285A32D9"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[14]</w:t>
      </w:r>
      <w:r w:rsidRPr="003C66CD">
        <w:rPr>
          <w:noProof/>
          <w:sz w:val="20"/>
        </w:rPr>
        <w:tab/>
        <w:t>ASTM and ISO, “F3187 − 16: Standard Guide for Directed Energy Deposition of Metals 1,” pp. 1–22, 2019.</w:t>
      </w:r>
    </w:p>
    <w:p w14:paraId="275D7617"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[15]</w:t>
      </w:r>
      <w:r w:rsidRPr="003C66CD">
        <w:rPr>
          <w:noProof/>
          <w:sz w:val="20"/>
        </w:rPr>
        <w:tab/>
        <w:t xml:space="preserve">A. Dass and A. Moridi, “State of the Art in Directed Energy Deposition: From Additive Manufacturing to Materials Design,” </w:t>
      </w:r>
      <w:r w:rsidRPr="003C66CD">
        <w:rPr>
          <w:i/>
          <w:iCs/>
          <w:noProof/>
          <w:sz w:val="20"/>
        </w:rPr>
        <w:t>Coatings</w:t>
      </w:r>
      <w:r w:rsidRPr="003C66CD">
        <w:rPr>
          <w:noProof/>
          <w:sz w:val="20"/>
        </w:rPr>
        <w:t>, 2019.</w:t>
      </w:r>
    </w:p>
    <w:p w14:paraId="4788203B"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[16]</w:t>
      </w:r>
      <w:r w:rsidRPr="003C66CD">
        <w:rPr>
          <w:noProof/>
          <w:sz w:val="20"/>
        </w:rPr>
        <w:tab/>
        <w:t xml:space="preserve">C. B. Hitz, J. Ewing, and J. Hecht, </w:t>
      </w:r>
      <w:r w:rsidRPr="003C66CD">
        <w:rPr>
          <w:i/>
          <w:iCs/>
          <w:noProof/>
          <w:sz w:val="20"/>
        </w:rPr>
        <w:t>Introduction to Laser Technology</w:t>
      </w:r>
      <w:r w:rsidRPr="003C66CD">
        <w:rPr>
          <w:noProof/>
          <w:sz w:val="20"/>
        </w:rPr>
        <w:t>. 2012.</w:t>
      </w:r>
    </w:p>
    <w:p w14:paraId="4C494309"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[17]</w:t>
      </w:r>
      <w:r w:rsidRPr="003C66CD">
        <w:rPr>
          <w:noProof/>
          <w:sz w:val="20"/>
        </w:rPr>
        <w:tab/>
        <w:t xml:space="preserve">R. Poprawe, K. Boucke, and D. Hoffman, </w:t>
      </w:r>
      <w:r w:rsidRPr="003C66CD">
        <w:rPr>
          <w:i/>
          <w:iCs/>
          <w:noProof/>
          <w:sz w:val="20"/>
        </w:rPr>
        <w:t>Tailored Light 1</w:t>
      </w:r>
      <w:r w:rsidRPr="003C66CD">
        <w:rPr>
          <w:noProof/>
          <w:sz w:val="20"/>
        </w:rPr>
        <w:t>. 2018.</w:t>
      </w:r>
    </w:p>
    <w:p w14:paraId="319D94AD"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[18]</w:t>
      </w:r>
      <w:r w:rsidRPr="003C66CD">
        <w:rPr>
          <w:noProof/>
          <w:sz w:val="20"/>
        </w:rPr>
        <w:tab/>
        <w:t>Danh, “Commercial Laser Lines,” 2009. [Online]. Available: https://en.wikipedia.org/wiki/List_of_laser_types#/media/File:Commercial_laser_lines.svg.</w:t>
      </w:r>
    </w:p>
    <w:p w14:paraId="055D739D"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[19]</w:t>
      </w:r>
      <w:r w:rsidRPr="003C66CD">
        <w:rPr>
          <w:noProof/>
          <w:sz w:val="20"/>
        </w:rPr>
        <w:tab/>
        <w:t xml:space="preserve">R. Poprawe, </w:t>
      </w:r>
      <w:r w:rsidRPr="003C66CD">
        <w:rPr>
          <w:i/>
          <w:iCs/>
          <w:noProof/>
          <w:sz w:val="20"/>
        </w:rPr>
        <w:t>Tailored Light 2 Laser Application Technology</w:t>
      </w:r>
      <w:r w:rsidRPr="003C66CD">
        <w:rPr>
          <w:noProof/>
          <w:sz w:val="20"/>
        </w:rPr>
        <w:t>. 2016.</w:t>
      </w:r>
    </w:p>
    <w:p w14:paraId="6D28FB70"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[20]</w:t>
      </w:r>
      <w:r w:rsidRPr="003C66CD">
        <w:rPr>
          <w:noProof/>
          <w:sz w:val="20"/>
        </w:rPr>
        <w:tab/>
        <w:t xml:space="preserve">G. Herziger and H. Weber, </w:t>
      </w:r>
      <w:r w:rsidRPr="003C66CD">
        <w:rPr>
          <w:i/>
          <w:iCs/>
          <w:noProof/>
          <w:sz w:val="20"/>
        </w:rPr>
        <w:t>Laser in Technik und Forschung</w:t>
      </w:r>
      <w:r w:rsidRPr="003C66CD">
        <w:rPr>
          <w:noProof/>
          <w:sz w:val="20"/>
        </w:rPr>
        <w:t>. 1998.</w:t>
      </w:r>
    </w:p>
    <w:p w14:paraId="5842FABC"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[21]</w:t>
      </w:r>
      <w:r w:rsidRPr="003C66CD">
        <w:rPr>
          <w:noProof/>
          <w:sz w:val="20"/>
        </w:rPr>
        <w:tab/>
        <w:t xml:space="preserve">Y. Kawahito </w:t>
      </w:r>
      <w:r w:rsidRPr="003C66CD">
        <w:rPr>
          <w:i/>
          <w:iCs/>
          <w:noProof/>
          <w:sz w:val="20"/>
        </w:rPr>
        <w:t>et al.</w:t>
      </w:r>
      <w:r w:rsidRPr="003C66CD">
        <w:rPr>
          <w:noProof/>
          <w:sz w:val="20"/>
        </w:rPr>
        <w:t xml:space="preserve">, “Elucidation of the effect of welding speed on melt flows in high-brightness and high-power laser welding of stainless steel on basis of three-dimensional X-ray transmission in situ observation,” </w:t>
      </w:r>
      <w:r w:rsidRPr="003C66CD">
        <w:rPr>
          <w:i/>
          <w:iCs/>
          <w:noProof/>
          <w:sz w:val="20"/>
        </w:rPr>
        <w:t>Weld. Int.</w:t>
      </w:r>
      <w:r w:rsidRPr="003C66CD">
        <w:rPr>
          <w:noProof/>
          <w:sz w:val="20"/>
        </w:rPr>
        <w:t>, vol. 31, no. 3, pp. 206–213, 2016.</w:t>
      </w:r>
    </w:p>
    <w:p w14:paraId="1C99F2AA"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[22]</w:t>
      </w:r>
      <w:r w:rsidRPr="003C66CD">
        <w:rPr>
          <w:noProof/>
          <w:sz w:val="20"/>
        </w:rPr>
        <w:tab/>
        <w:t xml:space="preserve">J. Xu, X. Gu, D. Ding, Z. Pan, and K. Chen, “A review of slicing methods for directed energy deposition based additive manufacturing,” </w:t>
      </w:r>
      <w:r w:rsidRPr="003C66CD">
        <w:rPr>
          <w:i/>
          <w:iCs/>
          <w:noProof/>
          <w:sz w:val="20"/>
        </w:rPr>
        <w:t>Rapid Prototyp. J.</w:t>
      </w:r>
      <w:r w:rsidRPr="003C66CD">
        <w:rPr>
          <w:noProof/>
          <w:sz w:val="20"/>
        </w:rPr>
        <w:t>, vol. 24, no. 6, pp. 1012–1025, 2018.</w:t>
      </w:r>
    </w:p>
    <w:p w14:paraId="58FF1A9B"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[23]</w:t>
      </w:r>
      <w:r w:rsidRPr="003C66CD">
        <w:rPr>
          <w:noProof/>
          <w:sz w:val="20"/>
        </w:rPr>
        <w:tab/>
        <w:t xml:space="preserve">K. Shah, A. Khan, S. Ali, M. Khan, and A. J. Pinkerton, “Parametric study of development of Inconel-steel functionally graded materials by laser direct metal deposition,” </w:t>
      </w:r>
      <w:r w:rsidRPr="003C66CD">
        <w:rPr>
          <w:i/>
          <w:iCs/>
          <w:noProof/>
          <w:sz w:val="20"/>
        </w:rPr>
        <w:t>Mater. Des.</w:t>
      </w:r>
      <w:r w:rsidRPr="003C66CD">
        <w:rPr>
          <w:noProof/>
          <w:sz w:val="20"/>
        </w:rPr>
        <w:t>, vol. 54, pp. 531–538, 2014.</w:t>
      </w:r>
    </w:p>
    <w:p w14:paraId="4DAC84A6"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[24]</w:t>
      </w:r>
      <w:r w:rsidRPr="003C66CD">
        <w:rPr>
          <w:noProof/>
          <w:sz w:val="20"/>
        </w:rPr>
        <w:tab/>
        <w:t>M. Schneider, “Laser clading with powder effect of some machining parameters on clad properties,” 1998.</w:t>
      </w:r>
    </w:p>
    <w:p w14:paraId="6E69B40F"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[25]</w:t>
      </w:r>
      <w:r w:rsidRPr="003C66CD">
        <w:rPr>
          <w:noProof/>
          <w:sz w:val="20"/>
        </w:rPr>
        <w:tab/>
        <w:t>Manufacturing Guide, “Laser Cladding 3D, LC3D | Find suppliers, processes &amp;amp; material.” [Online]. Available: https://www.manufacturingguide.com/en/laser-engineered-net-shaping-lens-0. [Accessed: 04-Jul-2019].</w:t>
      </w:r>
    </w:p>
    <w:p w14:paraId="682DA8E5"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[26]</w:t>
      </w:r>
      <w:r w:rsidRPr="003C66CD">
        <w:rPr>
          <w:noProof/>
          <w:sz w:val="20"/>
        </w:rPr>
        <w:tab/>
        <w:t xml:space="preserve">V. Manvatkar, A. De, and T. Debroy, “Heat transfer and material flow during laser assisted multi-layer additive manufacturing,” </w:t>
      </w:r>
      <w:r w:rsidRPr="003C66CD">
        <w:rPr>
          <w:i/>
          <w:iCs/>
          <w:noProof/>
          <w:sz w:val="20"/>
        </w:rPr>
        <w:t>J. Appl. Phys.</w:t>
      </w:r>
      <w:r w:rsidRPr="003C66CD">
        <w:rPr>
          <w:noProof/>
          <w:sz w:val="20"/>
        </w:rPr>
        <w:t>, vol. 116, no. 12, 2014.</w:t>
      </w:r>
    </w:p>
    <w:p w14:paraId="3AB5465D"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lastRenderedPageBreak/>
        <w:t>[27]</w:t>
      </w:r>
      <w:r w:rsidRPr="003C66CD">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3C66CD">
        <w:rPr>
          <w:i/>
          <w:iCs/>
          <w:noProof/>
          <w:sz w:val="20"/>
        </w:rPr>
        <w:t>Metall. Mater. Trans. A Phys. Metall. Mater. Sci.</w:t>
      </w:r>
      <w:r w:rsidRPr="003C66CD">
        <w:rPr>
          <w:noProof/>
          <w:sz w:val="20"/>
        </w:rPr>
        <w:t>, vol. 42, no. 13, pp. 4080–4087, 2011.</w:t>
      </w:r>
    </w:p>
    <w:p w14:paraId="57592A36"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[28]</w:t>
      </w:r>
      <w:r w:rsidRPr="003C66CD">
        <w:rPr>
          <w:noProof/>
          <w:sz w:val="20"/>
        </w:rPr>
        <w:tab/>
        <w:t xml:space="preserve">S. M. J. Razavi, G. G. Bordonaro, P. Ferro, J. Torgersen, and F. Berto, “Porosity effect on tensile behavior of Ti-6Al-4V specimens produced by laser engineered net shaping technology,” </w:t>
      </w:r>
      <w:r w:rsidRPr="003C66CD">
        <w:rPr>
          <w:i/>
          <w:iCs/>
          <w:noProof/>
          <w:sz w:val="20"/>
        </w:rPr>
        <w:t>Proc. Inst. Mech. Eng. Part C J. Mech. Eng. Sci.</w:t>
      </w:r>
      <w:r w:rsidRPr="003C66CD">
        <w:rPr>
          <w:noProof/>
          <w:sz w:val="20"/>
        </w:rPr>
        <w:t>, vol. 0, no. 1, pp. 1–8, 2018.</w:t>
      </w:r>
    </w:p>
    <w:p w14:paraId="12B53DF3"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[29]</w:t>
      </w:r>
      <w:r w:rsidRPr="003C66CD">
        <w:rPr>
          <w:noProof/>
          <w:sz w:val="20"/>
        </w:rPr>
        <w:tab/>
        <w:t xml:space="preserve">S. M. J. Razavi, G. G. Bordonaro, P. Ferro, J. Torgersen, and F. Berto, “Fatigue behavior of porous Ti-6Al-4V made by laser-engineered net shaping,” </w:t>
      </w:r>
      <w:r w:rsidRPr="003C66CD">
        <w:rPr>
          <w:i/>
          <w:iCs/>
          <w:noProof/>
          <w:sz w:val="20"/>
        </w:rPr>
        <w:t>Materials (Basel).</w:t>
      </w:r>
      <w:r w:rsidRPr="003C66CD">
        <w:rPr>
          <w:noProof/>
          <w:sz w:val="20"/>
        </w:rPr>
        <w:t>, vol. 11, no. 2, 2018.</w:t>
      </w:r>
    </w:p>
    <w:p w14:paraId="4E164F12"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[30]</w:t>
      </w:r>
      <w:r w:rsidRPr="003C66CD">
        <w:rPr>
          <w:noProof/>
          <w:sz w:val="20"/>
        </w:rPr>
        <w:tab/>
        <w:t>R. Koike, Y. Kakinuma, T. Aoyama, D. M. G. M. Co, and Y. Oda, “Study on correlation internal void and strength in direct energy deposition,” pp. 1033–1034, 2017.</w:t>
      </w:r>
    </w:p>
    <w:p w14:paraId="48E43D6E"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[31]</w:t>
      </w:r>
      <w:r w:rsidRPr="003C66CD">
        <w:rPr>
          <w:noProof/>
          <w:sz w:val="20"/>
        </w:rPr>
        <w:tab/>
        <w:t xml:space="preserve">M. Ansari, A. Mohamadizadeh, Y. Huang, V. Paserin, and E. Toyserkani, “Laser directed energy deposition of water-atomized iron powder: Process optimization and microstructure of single-tracks,” </w:t>
      </w:r>
      <w:r w:rsidRPr="003C66CD">
        <w:rPr>
          <w:i/>
          <w:iCs/>
          <w:noProof/>
          <w:sz w:val="20"/>
        </w:rPr>
        <w:t>Opt. Laser Technol.</w:t>
      </w:r>
      <w:r w:rsidRPr="003C66CD">
        <w:rPr>
          <w:noProof/>
          <w:sz w:val="20"/>
        </w:rPr>
        <w:t>, vol. 112, pp. 485–493, 2019.</w:t>
      </w:r>
    </w:p>
    <w:p w14:paraId="77158145"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[32]</w:t>
      </w:r>
      <w:r w:rsidRPr="003C66CD">
        <w:rPr>
          <w:noProof/>
          <w:sz w:val="20"/>
        </w:rPr>
        <w:tab/>
        <w:t>J. J. Lewandowski and M. Seifi, “Metal Additive Manufacturing: A Review of Mechanical Properties,” vol. 46, no. 1, pp. 151–186, 2016.</w:t>
      </w:r>
    </w:p>
    <w:p w14:paraId="0F0D2BE1"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[33]</w:t>
      </w:r>
      <w:r w:rsidRPr="003C66CD">
        <w:rPr>
          <w:noProof/>
          <w:sz w:val="20"/>
        </w:rPr>
        <w:tab/>
        <w:t xml:space="preserve">M. L. Griffith </w:t>
      </w:r>
      <w:r w:rsidRPr="003C66CD">
        <w:rPr>
          <w:i/>
          <w:iCs/>
          <w:noProof/>
          <w:sz w:val="20"/>
        </w:rPr>
        <w:t>et al.</w:t>
      </w:r>
      <w:r w:rsidRPr="003C66CD">
        <w:rPr>
          <w:noProof/>
          <w:sz w:val="20"/>
        </w:rPr>
        <w:t>, “Understanding the Microstructure and Properties of Components Fabricated By Laser Engineered Net Shapgin (LENS),” vol. 625, pp. 9–20, 2000.</w:t>
      </w:r>
    </w:p>
    <w:p w14:paraId="07591B4D"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[34]</w:t>
      </w:r>
      <w:r w:rsidRPr="003C66CD">
        <w:rPr>
          <w:noProof/>
          <w:sz w:val="20"/>
        </w:rPr>
        <w:tab/>
        <w:t xml:space="preserve">Y. Kok </w:t>
      </w:r>
      <w:r w:rsidRPr="003C66CD">
        <w:rPr>
          <w:i/>
          <w:iCs/>
          <w:noProof/>
          <w:sz w:val="20"/>
        </w:rPr>
        <w:t>et al.</w:t>
      </w:r>
      <w:r w:rsidRPr="003C66CD">
        <w:rPr>
          <w:noProof/>
          <w:sz w:val="20"/>
        </w:rPr>
        <w:t xml:space="preserve">, “Anisotropy and heterogeneity of microstructure and mechanical properties in metal additive manufacturing: A critical review,” </w:t>
      </w:r>
      <w:r w:rsidRPr="003C66CD">
        <w:rPr>
          <w:i/>
          <w:iCs/>
          <w:noProof/>
          <w:sz w:val="20"/>
        </w:rPr>
        <w:t>Mater. Des.</w:t>
      </w:r>
      <w:r w:rsidRPr="003C66CD">
        <w:rPr>
          <w:noProof/>
          <w:sz w:val="20"/>
        </w:rPr>
        <w:t>, 2017.</w:t>
      </w:r>
    </w:p>
    <w:p w14:paraId="0079142C"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[35]</w:t>
      </w:r>
      <w:r w:rsidRPr="003C66CD">
        <w:rPr>
          <w:noProof/>
          <w:sz w:val="20"/>
        </w:rPr>
        <w:tab/>
        <w:t xml:space="preserve">J. S. Keist and T. A. Palmer, “Role of geometry on properties of additively manufactured Ti-6Al-4V structures fabricated using laser based directed energy deposition,” </w:t>
      </w:r>
      <w:r w:rsidRPr="003C66CD">
        <w:rPr>
          <w:i/>
          <w:iCs/>
          <w:noProof/>
          <w:sz w:val="20"/>
        </w:rPr>
        <w:t>Mater. Des.</w:t>
      </w:r>
      <w:r w:rsidRPr="003C66CD">
        <w:rPr>
          <w:noProof/>
          <w:sz w:val="20"/>
        </w:rPr>
        <w:t>, vol. 106, pp. 482–494, 2016.</w:t>
      </w:r>
    </w:p>
    <w:p w14:paraId="40077C21" w14:textId="77777777" w:rsidR="003C66CD" w:rsidRPr="003C66CD" w:rsidRDefault="003C66CD" w:rsidP="003C66CD">
      <w:pPr>
        <w:widowControl w:val="0"/>
        <w:autoSpaceDE w:val="0"/>
        <w:autoSpaceDN w:val="0"/>
        <w:adjustRightInd w:val="0"/>
        <w:spacing w:after="0"/>
        <w:ind w:left="640" w:hanging="640"/>
        <w:rPr>
          <w:noProof/>
          <w:sz w:val="20"/>
        </w:rPr>
      </w:pPr>
      <w:r w:rsidRPr="003C66CD">
        <w:rPr>
          <w:noProof/>
          <w:sz w:val="20"/>
        </w:rPr>
        <w:t>[36]</w:t>
      </w:r>
      <w:r w:rsidRPr="003C66CD">
        <w:rPr>
          <w:noProof/>
          <w:sz w:val="20"/>
        </w:rPr>
        <w:tab/>
        <w:t xml:space="preserve">A. Handbook, “ASM Metals HandBook Volume 1 - Properties and Selections - Irons Steels and High and Performance,” </w:t>
      </w:r>
      <w:r w:rsidRPr="003C66CD">
        <w:rPr>
          <w:i/>
          <w:iCs/>
          <w:noProof/>
          <w:sz w:val="20"/>
        </w:rPr>
        <w:t>Technology</w:t>
      </w:r>
      <w:r w:rsidRPr="003C66CD">
        <w:rPr>
          <w:noProof/>
          <w:sz w:val="20"/>
        </w:rPr>
        <w:t>, vol. 2, p. 3470, 1990.</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7"/>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8" w:author="Milton Pereira" w:date="2019-10-21T16:37:00Z" w:initials="MP">
    <w:p w14:paraId="5BF60FE1" w14:textId="68EB9C44" w:rsidR="00764B91" w:rsidRDefault="00764B91">
      <w:pPr>
        <w:pStyle w:val="CommentText"/>
      </w:pPr>
      <w:r>
        <w:rPr>
          <w:rStyle w:val="CommentReference"/>
        </w:rPr>
        <w:annotationRef/>
      </w:r>
      <w:r>
        <w:t>Seria importante citar o potencial para recuperação de componentes de alto valor agregado...</w:t>
      </w:r>
    </w:p>
  </w:comment>
  <w:comment w:id="163" w:author="Milton Pereira" w:date="2019-10-21T16:40:00Z" w:initials="MP">
    <w:p w14:paraId="603911B2" w14:textId="7343E0EE" w:rsidR="00764B91" w:rsidRDefault="00764B91">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764B91" w:rsidRDefault="00764B91">
      <w:pPr>
        <w:pStyle w:val="CommentText"/>
      </w:pPr>
      <w:r>
        <w:t>Minha preocupação é que deixes claro que cada processo tem sua importância e necessita de estudos deste tipo para serem aprimorados.</w:t>
      </w:r>
    </w:p>
  </w:comment>
  <w:comment w:id="169" w:author="Milton Pereira" w:date="2019-10-21T16:54:00Z" w:initials="MP">
    <w:p w14:paraId="10F8D011" w14:textId="70C91FDE" w:rsidR="00764B91" w:rsidRDefault="00764B91">
      <w:pPr>
        <w:pStyle w:val="CommentText"/>
      </w:pPr>
      <w:r>
        <w:rPr>
          <w:rStyle w:val="CommentReference"/>
        </w:rPr>
        <w:annotationRef/>
      </w:r>
      <w:r>
        <w:t>Tente usar um tamanho de fonte nas figuras que seja equivalente ao do texto.</w:t>
      </w:r>
    </w:p>
  </w:comment>
  <w:comment w:id="174" w:author="Milton Pereira" w:date="2019-10-21T16:44:00Z" w:initials="MP">
    <w:p w14:paraId="38D80FC7" w14:textId="392B8EFD" w:rsidR="00764B91" w:rsidRDefault="00764B91">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186" w:author="Milton Pereira" w:date="2019-10-21T16:48:00Z" w:initials="MP">
    <w:p w14:paraId="022A9136" w14:textId="314F64FC" w:rsidR="00764B91" w:rsidRDefault="00764B91">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191" w:author="Milton Pereira" w:date="2019-10-21T16:55:00Z" w:initials="MP">
    <w:p w14:paraId="6ED889A6" w14:textId="2E65F65C" w:rsidR="00764B91" w:rsidRDefault="00764B91">
      <w:pPr>
        <w:pStyle w:val="CommentText"/>
      </w:pPr>
      <w:r>
        <w:rPr>
          <w:rStyle w:val="CommentReference"/>
        </w:rPr>
        <w:annotationRef/>
      </w:r>
      <w:r>
        <w:t>Aumentar fonte!</w:t>
      </w:r>
    </w:p>
  </w:comment>
  <w:comment w:id="202" w:author="Milton Pereira" w:date="2019-10-21T16:55:00Z" w:initials="MP">
    <w:p w14:paraId="18A9017D" w14:textId="12948A85" w:rsidR="00764B91" w:rsidRDefault="00764B91">
      <w:pPr>
        <w:pStyle w:val="CommentText"/>
      </w:pPr>
      <w:r>
        <w:rPr>
          <w:rStyle w:val="CommentReference"/>
        </w:rPr>
        <w:annotationRef/>
      </w:r>
      <w:r>
        <w:t>Fonte 8 é muito pequena....</w:t>
      </w:r>
    </w:p>
  </w:comment>
  <w:comment w:id="325" w:author="Milton Pereira" w:date="2019-10-21T16:57:00Z" w:initials="MP">
    <w:p w14:paraId="4C1CD5BA" w14:textId="134013EE" w:rsidR="00764B91" w:rsidRDefault="00764B91">
      <w:pPr>
        <w:pStyle w:val="CommentText"/>
      </w:pPr>
      <w:r>
        <w:rPr>
          <w:rStyle w:val="CommentReference"/>
        </w:rPr>
        <w:annotationRef/>
      </w:r>
      <w:r>
        <w:t>Há trabalhos depositando a partir de fitas metálicas. Outros com uma pasta de pó mais aglutinante... Deixe claro que aqui estão os mais difundidos.</w:t>
      </w:r>
    </w:p>
  </w:comment>
  <w:comment w:id="333" w:author="Milton Pereira" w:date="2019-10-21T17:02:00Z" w:initials="MP">
    <w:p w14:paraId="2BB8F6C1" w14:textId="0B21F550" w:rsidR="00764B91" w:rsidRDefault="00764B91">
      <w:pPr>
        <w:pStyle w:val="CommentText"/>
      </w:pPr>
      <w:r>
        <w:rPr>
          <w:rStyle w:val="CommentReference"/>
        </w:rPr>
        <w:annotationRef/>
      </w:r>
      <w:r>
        <w:t>A tabela tem que aparecer depois de ter sido citada no texto...</w:t>
      </w:r>
    </w:p>
    <w:p w14:paraId="30CCA254" w14:textId="641AEA22" w:rsidR="00764B91" w:rsidRDefault="00764B91">
      <w:pPr>
        <w:pStyle w:val="CommentText"/>
      </w:pPr>
      <w:r>
        <w:t>Essa tabela é muito restritiva quanto aos tipos de laser disponíveis...</w:t>
      </w:r>
    </w:p>
    <w:p w14:paraId="7794FE87" w14:textId="6262848A" w:rsidR="00764B91" w:rsidRDefault="00764B91">
      <w:pPr>
        <w:pStyle w:val="CommentText"/>
      </w:pPr>
      <w:r>
        <w:t>Melhor seria usar a figura clássica da Wikipedia:</w:t>
      </w:r>
    </w:p>
    <w:p w14:paraId="49948942" w14:textId="66610737" w:rsidR="00764B91" w:rsidRDefault="00B2463C">
      <w:pPr>
        <w:pStyle w:val="CommentText"/>
      </w:pPr>
      <w:hyperlink r:id="rId1" w:history="1">
        <w:r w:rsidR="00764B91">
          <w:rPr>
            <w:rStyle w:val="Hyperlink"/>
          </w:rPr>
          <w:t>https://en.wikipedia.org/wiki/List_of_laser_types</w:t>
        </w:r>
      </w:hyperlink>
    </w:p>
  </w:comment>
  <w:comment w:id="512" w:author="Milton Pereira" w:date="2019-10-21T17:06:00Z" w:initials="MP">
    <w:p w14:paraId="51F21471" w14:textId="352FA14A" w:rsidR="00764B91" w:rsidRDefault="00764B91">
      <w:pPr>
        <w:pStyle w:val="CommentText"/>
      </w:pPr>
      <w:r>
        <w:rPr>
          <w:rStyle w:val="CommentReference"/>
        </w:rPr>
        <w:annotationRef/>
      </w:r>
      <w:r>
        <w:t>Figura importante e muito pequena! A do lado também...</w:t>
      </w:r>
    </w:p>
  </w:comment>
  <w:comment w:id="541" w:author="Milton Pereira" w:date="2019-10-21T17:09:00Z" w:initials="MP">
    <w:p w14:paraId="4677B2F0" w14:textId="2677B4B5" w:rsidR="00764B91" w:rsidRDefault="00764B91">
      <w:pPr>
        <w:pStyle w:val="CommentText"/>
      </w:pPr>
      <w:r>
        <w:rPr>
          <w:rStyle w:val="CommentReference"/>
        </w:rPr>
        <w:annotationRef/>
      </w:r>
      <w:r>
        <w:t>De novo, a figura aparece antes de ser chamada no texto... Revise isso em todo o documento.</w:t>
      </w:r>
    </w:p>
  </w:comment>
  <w:comment w:id="560" w:author="Milton Pereira" w:date="2019-10-21T17:10:00Z" w:initials="MP">
    <w:p w14:paraId="595C47B6" w14:textId="4E307F23" w:rsidR="00764B91" w:rsidRDefault="00764B91">
      <w:pPr>
        <w:pStyle w:val="CommentText"/>
      </w:pPr>
      <w:r>
        <w:rPr>
          <w:rStyle w:val="CommentReference"/>
        </w:rPr>
        <w:annotationRef/>
      </w:r>
      <w:r>
        <w:t>Não dá para ler os textos... E nem dá para ver os detalhes da figura...</w:t>
      </w:r>
    </w:p>
  </w:comment>
  <w:comment w:id="600" w:author="Milton Pereira" w:date="2019-10-21T17:12:00Z" w:initials="MP">
    <w:p w14:paraId="456A5AE0" w14:textId="048B47BF" w:rsidR="00764B91" w:rsidRDefault="00764B91">
      <w:pPr>
        <w:pStyle w:val="CommentText"/>
      </w:pPr>
      <w:r>
        <w:rPr>
          <w:rStyle w:val="CommentReference"/>
        </w:rPr>
        <w:annotationRef/>
      </w:r>
      <w:r>
        <w:t>A figura não mostra exatamente o que está descrito e mostra outras coisas. Aproveite melhor a descrição da figura!</w:t>
      </w:r>
    </w:p>
  </w:comment>
  <w:comment w:id="627" w:author="Milton Pereira" w:date="2019-10-21T17:15:00Z" w:initials="MP">
    <w:p w14:paraId="010166B3" w14:textId="6F89C70B" w:rsidR="00764B91" w:rsidRDefault="00764B91">
      <w:pPr>
        <w:pStyle w:val="CommentText"/>
      </w:pPr>
      <w:r>
        <w:rPr>
          <w:rStyle w:val="CommentReference"/>
        </w:rPr>
        <w:annotationRef/>
      </w:r>
      <w:r>
        <w:t>Não seria 9?</w:t>
      </w:r>
    </w:p>
  </w:comment>
  <w:comment w:id="632" w:author="Milton Pereira" w:date="2019-10-21T17:15:00Z" w:initials="MP">
    <w:p w14:paraId="13A5D21B" w14:textId="37FC9C47" w:rsidR="00764B91" w:rsidRDefault="00764B91">
      <w:pPr>
        <w:pStyle w:val="CommentText"/>
      </w:pPr>
      <w:r>
        <w:rPr>
          <w:rStyle w:val="CommentReference"/>
        </w:rPr>
        <w:annotationRef/>
      </w:r>
      <w:r>
        <w:t xml:space="preserve">Não dá </w:t>
      </w:r>
      <w:proofErr w:type="gramStart"/>
      <w:r>
        <w:t>pra</w:t>
      </w:r>
      <w:proofErr w:type="gramEnd"/>
      <w:r>
        <w:t xml:space="preserve"> ler!</w:t>
      </w:r>
    </w:p>
  </w:comment>
  <w:comment w:id="687" w:author="Milton Pereira" w:date="2019-10-21T17:20:00Z" w:initials="MP">
    <w:p w14:paraId="6A2349F9" w14:textId="6E28E014" w:rsidR="00764B91" w:rsidRDefault="00764B91">
      <w:pPr>
        <w:pStyle w:val="CommentText"/>
      </w:pPr>
      <w:r>
        <w:rPr>
          <w:rStyle w:val="CommentReference"/>
        </w:rPr>
        <w:annotationRef/>
      </w:r>
      <w:r>
        <w:t>Aumentar fonte!! É uma das figuras mais importantes do trabalho e tem que ficar bem legível...</w:t>
      </w:r>
    </w:p>
  </w:comment>
  <w:comment w:id="711" w:author="Milton Pereira" w:date="2019-10-21T16:34:00Z" w:initials="MP">
    <w:p w14:paraId="30296849" w14:textId="77777777" w:rsidR="00764B91" w:rsidRDefault="00764B91">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764B91" w:rsidRDefault="00764B91">
      <w:pPr>
        <w:pStyle w:val="CommentText"/>
      </w:pPr>
    </w:p>
    <w:p w14:paraId="20A003E3" w14:textId="6D5E7687" w:rsidR="00764B91" w:rsidRDefault="00764B91">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0"/>
  <w15:commentEx w15:paraId="3DE7736D" w15:done="0"/>
  <w15:commentEx w15:paraId="10F8D011" w15:done="0"/>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4677B2F0" w15:done="1"/>
  <w15:commentEx w15:paraId="595C47B6" w15:done="0"/>
  <w15:commentEx w15:paraId="456A5AE0"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4677B2F0" w16cid:durableId="21617DF8"/>
  <w16cid:commentId w16cid:paraId="595C47B6" w16cid:durableId="21617DF9"/>
  <w16cid:commentId w16cid:paraId="456A5AE0" w16cid:durableId="21617DFA"/>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97BCC" w14:textId="77777777" w:rsidR="00B2463C" w:rsidRDefault="00B2463C" w:rsidP="004836DE">
      <w:r>
        <w:separator/>
      </w:r>
    </w:p>
    <w:p w14:paraId="67AF1B9F" w14:textId="77777777" w:rsidR="00B2463C" w:rsidRDefault="00B2463C" w:rsidP="004836DE"/>
    <w:p w14:paraId="43C38CC9" w14:textId="77777777" w:rsidR="00B2463C" w:rsidRDefault="00B2463C" w:rsidP="004836DE"/>
  </w:endnote>
  <w:endnote w:type="continuationSeparator" w:id="0">
    <w:p w14:paraId="619E6C2B" w14:textId="77777777" w:rsidR="00B2463C" w:rsidRDefault="00B2463C" w:rsidP="004836DE">
      <w:r>
        <w:continuationSeparator/>
      </w:r>
    </w:p>
    <w:p w14:paraId="15A8A669" w14:textId="77777777" w:rsidR="00B2463C" w:rsidRDefault="00B2463C" w:rsidP="004836DE"/>
    <w:p w14:paraId="0204B622" w14:textId="77777777" w:rsidR="00B2463C" w:rsidRDefault="00B2463C"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B669C" w14:textId="77777777" w:rsidR="00B2463C" w:rsidRDefault="00B2463C" w:rsidP="004836DE">
      <w:r>
        <w:separator/>
      </w:r>
    </w:p>
    <w:p w14:paraId="738C4D87" w14:textId="77777777" w:rsidR="00B2463C" w:rsidRDefault="00B2463C" w:rsidP="004836DE"/>
    <w:p w14:paraId="68873298" w14:textId="77777777" w:rsidR="00B2463C" w:rsidRDefault="00B2463C" w:rsidP="004836DE"/>
  </w:footnote>
  <w:footnote w:type="continuationSeparator" w:id="0">
    <w:p w14:paraId="7585DB9D" w14:textId="77777777" w:rsidR="00B2463C" w:rsidRDefault="00B2463C" w:rsidP="004836DE">
      <w:r>
        <w:continuationSeparator/>
      </w:r>
    </w:p>
    <w:p w14:paraId="2B46FE43" w14:textId="77777777" w:rsidR="00B2463C" w:rsidRDefault="00B2463C" w:rsidP="004836DE"/>
    <w:p w14:paraId="5D951D4A" w14:textId="77777777" w:rsidR="00B2463C" w:rsidRDefault="00B2463C"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764B91" w:rsidRDefault="00764B91"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764B91" w:rsidRDefault="00764B91" w:rsidP="004836DE">
    <w:pPr>
      <w:pStyle w:val="Header"/>
    </w:pPr>
  </w:p>
  <w:p w14:paraId="5CBC0352" w14:textId="77777777" w:rsidR="00764B91" w:rsidRDefault="00764B91" w:rsidP="004836DE"/>
  <w:p w14:paraId="6BCDFF22" w14:textId="77777777" w:rsidR="00764B91" w:rsidRDefault="00764B91"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3BA7"/>
    <w:rsid w:val="00074268"/>
    <w:rsid w:val="00074C9F"/>
    <w:rsid w:val="000802AD"/>
    <w:rsid w:val="00084103"/>
    <w:rsid w:val="0008450B"/>
    <w:rsid w:val="000845F7"/>
    <w:rsid w:val="00084FA2"/>
    <w:rsid w:val="00091A0F"/>
    <w:rsid w:val="0009230A"/>
    <w:rsid w:val="000951C1"/>
    <w:rsid w:val="00095B0F"/>
    <w:rsid w:val="00095F02"/>
    <w:rsid w:val="000A4A62"/>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4600"/>
    <w:rsid w:val="001674B8"/>
    <w:rsid w:val="00170AF6"/>
    <w:rsid w:val="00171375"/>
    <w:rsid w:val="00171ADE"/>
    <w:rsid w:val="0017411D"/>
    <w:rsid w:val="00182C08"/>
    <w:rsid w:val="0018472B"/>
    <w:rsid w:val="0018627D"/>
    <w:rsid w:val="00187B4A"/>
    <w:rsid w:val="00190D55"/>
    <w:rsid w:val="00195265"/>
    <w:rsid w:val="001969D9"/>
    <w:rsid w:val="001A15C3"/>
    <w:rsid w:val="001A2584"/>
    <w:rsid w:val="001A559D"/>
    <w:rsid w:val="001A6A03"/>
    <w:rsid w:val="001B0DB6"/>
    <w:rsid w:val="001B33AF"/>
    <w:rsid w:val="001B3806"/>
    <w:rsid w:val="001B59F0"/>
    <w:rsid w:val="001B5C78"/>
    <w:rsid w:val="001B682C"/>
    <w:rsid w:val="001B6890"/>
    <w:rsid w:val="001C0DFE"/>
    <w:rsid w:val="001C5897"/>
    <w:rsid w:val="001D1A75"/>
    <w:rsid w:val="001D1C76"/>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A33"/>
    <w:rsid w:val="004A3DE4"/>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17204"/>
    <w:rsid w:val="006218D7"/>
    <w:rsid w:val="00621B90"/>
    <w:rsid w:val="006244C1"/>
    <w:rsid w:val="00625F4B"/>
    <w:rsid w:val="00627E51"/>
    <w:rsid w:val="006302B6"/>
    <w:rsid w:val="00630894"/>
    <w:rsid w:val="006326C7"/>
    <w:rsid w:val="00634091"/>
    <w:rsid w:val="00634818"/>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5E73"/>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5BBF"/>
    <w:rsid w:val="00A60565"/>
    <w:rsid w:val="00A716D0"/>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2B99"/>
    <w:rsid w:val="00B66850"/>
    <w:rsid w:val="00B6757A"/>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2FCA8-263D-4A3B-8FF7-D9F2BA148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21</Pages>
  <Words>29474</Words>
  <Characters>168008</Characters>
  <Application>Microsoft Office Word</Application>
  <DocSecurity>0</DocSecurity>
  <Lines>1400</Lines>
  <Paragraphs>394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5</cp:revision>
  <cp:lastPrinted>2019-10-14T18:20:00Z</cp:lastPrinted>
  <dcterms:created xsi:type="dcterms:W3CDTF">2019-10-28T20:50:00Z</dcterms:created>
  <dcterms:modified xsi:type="dcterms:W3CDTF">2019-10-31T17:17:00Z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