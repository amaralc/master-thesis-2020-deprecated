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6F348" w14:textId="7B2D3F14" w:rsidR="000266F8" w:rsidRPr="007F43BA" w:rsidRDefault="002722A9" w:rsidP="009A513A">
      <w:pPr>
        <w:ind w:firstLine="0"/>
        <w:jc w:val="center"/>
        <w:rPr>
          <w:lang w:val="en-US"/>
        </w:rPr>
      </w:pPr>
      <w:r w:rsidRPr="007F43BA">
        <w:rPr>
          <w:lang w:val="en-US"/>
        </w:rPr>
        <w:t>Calil Amaral</w:t>
      </w:r>
    </w:p>
    <w:p w14:paraId="438FF6AF" w14:textId="77777777" w:rsidR="00F3761F" w:rsidRPr="007F43BA" w:rsidRDefault="00F3761F" w:rsidP="004836DE">
      <w:pPr>
        <w:rPr>
          <w:lang w:val="en-US"/>
        </w:rPr>
      </w:pPr>
    </w:p>
    <w:p w14:paraId="04F77636" w14:textId="290D5090" w:rsidR="00F3761F" w:rsidRPr="007F43BA" w:rsidRDefault="00F3761F" w:rsidP="004836DE">
      <w:pPr>
        <w:rPr>
          <w:lang w:val="en-US"/>
        </w:rPr>
      </w:pPr>
    </w:p>
    <w:p w14:paraId="7ED8730F" w14:textId="50C302FB" w:rsidR="009A513A" w:rsidRPr="007F43BA" w:rsidRDefault="009A513A" w:rsidP="004836DE">
      <w:pPr>
        <w:rPr>
          <w:lang w:val="en-US"/>
        </w:rPr>
      </w:pPr>
    </w:p>
    <w:p w14:paraId="64562CD3" w14:textId="59028C18" w:rsidR="009A513A" w:rsidRPr="007F43BA" w:rsidRDefault="009A513A" w:rsidP="004836DE">
      <w:pPr>
        <w:rPr>
          <w:lang w:val="en-US"/>
        </w:rPr>
      </w:pPr>
    </w:p>
    <w:p w14:paraId="51C54EB5" w14:textId="1969555D" w:rsidR="009A513A" w:rsidRPr="007F43BA" w:rsidRDefault="009A513A" w:rsidP="004836DE">
      <w:pPr>
        <w:rPr>
          <w:lang w:val="en-US"/>
        </w:rPr>
      </w:pPr>
    </w:p>
    <w:p w14:paraId="78FCA1EE" w14:textId="77777777" w:rsidR="009A513A" w:rsidRPr="007F43BA" w:rsidRDefault="009A513A" w:rsidP="004836DE">
      <w:pPr>
        <w:rPr>
          <w:lang w:val="en-US"/>
        </w:rPr>
      </w:pPr>
    </w:p>
    <w:p w14:paraId="247EB8E8" w14:textId="502A04D2" w:rsidR="00F3761F" w:rsidRPr="009A513A" w:rsidRDefault="009A513A" w:rsidP="00732C7D">
      <w:pPr>
        <w:ind w:firstLine="0"/>
        <w:rPr>
          <w:color w:val="FF0000"/>
          <w:lang w:val="en-US"/>
        </w:rPr>
      </w:pPr>
      <w:r>
        <w:rPr>
          <w:lang w:val="en-US"/>
        </w:rPr>
        <w:t xml:space="preserve">MECHANICAL PROPERTIES OF </w:t>
      </w:r>
      <w:r w:rsidR="00732C7D">
        <w:rPr>
          <w:lang w:val="en-US"/>
        </w:rPr>
        <w:t xml:space="preserve">METALLIC </w:t>
      </w:r>
      <w:r>
        <w:rPr>
          <w:lang w:val="en-US"/>
        </w:rPr>
        <w:t xml:space="preserve">COMPONENTS </w:t>
      </w:r>
      <w:r w:rsidR="00732C7D">
        <w:rPr>
          <w:lang w:val="en-US"/>
        </w:rPr>
        <w:t xml:space="preserve">ADDITIVELY </w:t>
      </w:r>
      <w:r>
        <w:rPr>
          <w:lang w:val="en-US"/>
        </w:rPr>
        <w:t>MANUFACTURED BY DIRECTED ENERGY DEPOSITION</w:t>
      </w:r>
      <w:r w:rsidR="000B6453">
        <w:rPr>
          <w:lang w:val="en-US"/>
        </w:rPr>
        <w:t xml:space="preserve"> LASER WITH POWDER AS FEEDSTOCK MATERIAL</w:t>
      </w:r>
    </w:p>
    <w:p w14:paraId="2C88541B" w14:textId="77777777" w:rsidR="00F3761F" w:rsidRPr="009A513A" w:rsidRDefault="00F3761F" w:rsidP="004836DE">
      <w:pPr>
        <w:rPr>
          <w:lang w:val="en-US"/>
        </w:rPr>
      </w:pPr>
    </w:p>
    <w:p w14:paraId="6EB09D58" w14:textId="77777777" w:rsidR="009A513A" w:rsidRPr="009A513A" w:rsidRDefault="009A513A" w:rsidP="004836DE">
      <w:pPr>
        <w:rPr>
          <w:lang w:val="en-US"/>
        </w:rPr>
      </w:pPr>
    </w:p>
    <w:p w14:paraId="50AF14BA" w14:textId="10F483B5" w:rsidR="00A43734" w:rsidRPr="00700643" w:rsidRDefault="004C278F" w:rsidP="00A43734">
      <w:pPr>
        <w:ind w:left="3402" w:firstLine="0"/>
        <w:rPr>
          <w:lang w:val="en-US"/>
        </w:rPr>
      </w:pPr>
      <w:r w:rsidRPr="00700643">
        <w:rPr>
          <w:lang w:val="en-US"/>
        </w:rPr>
        <w:t xml:space="preserve">Master thesis Project presented to the </w:t>
      </w:r>
      <w:proofErr w:type="spellStart"/>
      <w:r w:rsidRPr="00700643">
        <w:rPr>
          <w:lang w:val="en-US"/>
        </w:rPr>
        <w:t>Programa</w:t>
      </w:r>
      <w:proofErr w:type="spellEnd"/>
      <w:r w:rsidRPr="00700643">
        <w:rPr>
          <w:lang w:val="en-US"/>
        </w:rPr>
        <w:t xml:space="preserve"> de </w:t>
      </w:r>
      <w:proofErr w:type="spellStart"/>
      <w:r w:rsidR="00F3761F" w:rsidRPr="00700643">
        <w:rPr>
          <w:lang w:val="en-US"/>
        </w:rPr>
        <w:t>Pós-Graduação</w:t>
      </w:r>
      <w:proofErr w:type="spellEnd"/>
      <w:r w:rsidR="00F3761F" w:rsidRPr="00700643">
        <w:rPr>
          <w:lang w:val="en-US"/>
        </w:rPr>
        <w:t xml:space="preserve"> </w:t>
      </w:r>
      <w:proofErr w:type="spellStart"/>
      <w:r w:rsidR="00F3761F" w:rsidRPr="00700643">
        <w:rPr>
          <w:lang w:val="en-US"/>
        </w:rPr>
        <w:t>em</w:t>
      </w:r>
      <w:proofErr w:type="spellEnd"/>
      <w:r w:rsidR="00F3761F" w:rsidRPr="00700643">
        <w:rPr>
          <w:lang w:val="en-US"/>
        </w:rPr>
        <w:t xml:space="preserve"> </w:t>
      </w:r>
      <w:proofErr w:type="spellStart"/>
      <w:r w:rsidR="00F3761F" w:rsidRPr="00700643">
        <w:rPr>
          <w:lang w:val="en-US"/>
        </w:rPr>
        <w:t>Engenharia</w:t>
      </w:r>
      <w:proofErr w:type="spellEnd"/>
      <w:r w:rsidR="00F3761F" w:rsidRPr="00700643">
        <w:rPr>
          <w:lang w:val="en-US"/>
        </w:rPr>
        <w:t xml:space="preserve"> </w:t>
      </w:r>
      <w:proofErr w:type="spellStart"/>
      <w:r w:rsidR="00F3761F" w:rsidRPr="00700643">
        <w:rPr>
          <w:lang w:val="en-US"/>
        </w:rPr>
        <w:t>Mecânica</w:t>
      </w:r>
      <w:proofErr w:type="spellEnd"/>
      <w:r w:rsidR="00F3761F" w:rsidRPr="00700643">
        <w:rPr>
          <w:lang w:val="en-US"/>
        </w:rPr>
        <w:t xml:space="preserve"> </w:t>
      </w:r>
      <w:r w:rsidR="00700643" w:rsidRPr="00700643">
        <w:rPr>
          <w:lang w:val="en-US"/>
        </w:rPr>
        <w:t>from the</w:t>
      </w:r>
      <w:r w:rsidR="00F3761F" w:rsidRPr="00700643">
        <w:rPr>
          <w:lang w:val="en-US"/>
        </w:rPr>
        <w:t xml:space="preserve"> </w:t>
      </w:r>
      <w:proofErr w:type="spellStart"/>
      <w:r w:rsidR="00F3761F" w:rsidRPr="00700643">
        <w:rPr>
          <w:lang w:val="en-US"/>
        </w:rPr>
        <w:t>Universidade</w:t>
      </w:r>
      <w:proofErr w:type="spellEnd"/>
      <w:r w:rsidR="00F3761F" w:rsidRPr="00700643">
        <w:rPr>
          <w:lang w:val="en-US"/>
        </w:rPr>
        <w:t xml:space="preserve"> Federal de Santa Catarina </w:t>
      </w:r>
      <w:r w:rsidR="00700643" w:rsidRPr="00700643">
        <w:rPr>
          <w:lang w:val="en-US"/>
        </w:rPr>
        <w:t>as part of the requirements to obtain a master’s degree</w:t>
      </w:r>
      <w:r w:rsidR="00700643">
        <w:rPr>
          <w:lang w:val="en-US"/>
        </w:rPr>
        <w:t xml:space="preserve"> in Mechanical Engineeri</w:t>
      </w:r>
      <w:r w:rsidR="00A43734">
        <w:rPr>
          <w:lang w:val="en-US"/>
        </w:rPr>
        <w:t>ng.</w:t>
      </w:r>
    </w:p>
    <w:p w14:paraId="45969DAE" w14:textId="3E2BFDD8" w:rsidR="00013DDB" w:rsidRPr="00700643" w:rsidRDefault="00013DDB" w:rsidP="00A43734">
      <w:pPr>
        <w:ind w:left="4678" w:firstLine="0"/>
        <w:rPr>
          <w:lang w:val="en-US"/>
        </w:rPr>
      </w:pPr>
    </w:p>
    <w:p w14:paraId="6CAAC9F9" w14:textId="6C464CCE" w:rsidR="00F3761F" w:rsidRPr="00E01CFE" w:rsidRDefault="00A43734" w:rsidP="00A43734">
      <w:pPr>
        <w:spacing w:line="240" w:lineRule="auto"/>
        <w:ind w:left="3402" w:firstLine="0"/>
        <w:rPr>
          <w:lang w:val="en-US"/>
          <w:rPrChange w:id="0" w:author="Milton Pereira" w:date="2019-10-21T16:32:00Z">
            <w:rPr/>
          </w:rPrChange>
        </w:rPr>
      </w:pPr>
      <w:r w:rsidRPr="00E01CFE">
        <w:rPr>
          <w:lang w:val="en-US"/>
          <w:rPrChange w:id="1" w:author="Milton Pereira" w:date="2019-10-21T16:32:00Z">
            <w:rPr/>
          </w:rPrChange>
        </w:rPr>
        <w:t>Advisor</w:t>
      </w:r>
      <w:r w:rsidR="00013DDB" w:rsidRPr="00E01CFE">
        <w:rPr>
          <w:lang w:val="en-US"/>
          <w:rPrChange w:id="2" w:author="Milton Pereira" w:date="2019-10-21T16:32:00Z">
            <w:rPr/>
          </w:rPrChange>
        </w:rPr>
        <w:t xml:space="preserve">: </w:t>
      </w:r>
      <w:r w:rsidR="00F3761F" w:rsidRPr="00E01CFE">
        <w:rPr>
          <w:lang w:val="en-US"/>
          <w:rPrChange w:id="3" w:author="Milton Pereira" w:date="2019-10-21T16:32:00Z">
            <w:rPr/>
          </w:rPrChange>
        </w:rPr>
        <w:t xml:space="preserve">Prof.  Dr.  </w:t>
      </w:r>
      <w:r w:rsidR="00013DDB" w:rsidRPr="00E01CFE">
        <w:rPr>
          <w:lang w:val="en-US"/>
          <w:rPrChange w:id="4" w:author="Milton Pereira" w:date="2019-10-21T16:32:00Z">
            <w:rPr/>
          </w:rPrChange>
        </w:rPr>
        <w:t xml:space="preserve">Eng. </w:t>
      </w:r>
      <w:r w:rsidR="00F3761F" w:rsidRPr="00E01CFE">
        <w:rPr>
          <w:lang w:val="en-US"/>
          <w:rPrChange w:id="5" w:author="Milton Pereira" w:date="2019-10-21T16:32:00Z">
            <w:rPr/>
          </w:rPrChange>
        </w:rPr>
        <w:t>Milton Pereira</w:t>
      </w:r>
    </w:p>
    <w:p w14:paraId="474E481F" w14:textId="77D84674" w:rsidR="00013DDB" w:rsidRPr="002C33CA" w:rsidRDefault="00A43734" w:rsidP="00A43734">
      <w:pPr>
        <w:spacing w:line="240" w:lineRule="auto"/>
        <w:ind w:left="3402" w:firstLine="0"/>
        <w:rPr>
          <w:lang w:val="en-US"/>
          <w:rPrChange w:id="6" w:author="Calil Amaral" w:date="2019-10-28T14:47:00Z">
            <w:rPr/>
          </w:rPrChange>
        </w:rPr>
      </w:pPr>
      <w:r w:rsidRPr="00A43734">
        <w:rPr>
          <w:lang w:val="en-US"/>
        </w:rPr>
        <w:t>Co-Advisor</w:t>
      </w:r>
      <w:r w:rsidR="00013DDB" w:rsidRPr="00A43734">
        <w:rPr>
          <w:lang w:val="en-US"/>
        </w:rPr>
        <w:t xml:space="preserve">: Prof. Dr.-Ing. </w:t>
      </w:r>
      <w:r w:rsidR="00013DDB" w:rsidRPr="002C33CA">
        <w:rPr>
          <w:lang w:val="en-US"/>
          <w:rPrChange w:id="7" w:author="Calil Amaral" w:date="2019-10-28T14:47:00Z">
            <w:rPr/>
          </w:rPrChange>
        </w:rPr>
        <w:t xml:space="preserve">Walter </w:t>
      </w:r>
      <w:proofErr w:type="spellStart"/>
      <w:r w:rsidR="00013DDB" w:rsidRPr="002C33CA">
        <w:rPr>
          <w:lang w:val="en-US"/>
          <w:rPrChange w:id="8" w:author="Calil Amaral" w:date="2019-10-28T14:47:00Z">
            <w:rPr/>
          </w:rPrChange>
        </w:rPr>
        <w:t>Lindolfo</w:t>
      </w:r>
      <w:proofErr w:type="spellEnd"/>
      <w:r w:rsidR="00013DDB" w:rsidRPr="002C33CA">
        <w:rPr>
          <w:lang w:val="en-US"/>
          <w:rPrChange w:id="9" w:author="Calil Amaral" w:date="2019-10-28T14:47:00Z">
            <w:rPr/>
          </w:rPrChange>
        </w:rPr>
        <w:t xml:space="preserve"> </w:t>
      </w:r>
      <w:proofErr w:type="spellStart"/>
      <w:r w:rsidR="00013DDB" w:rsidRPr="002C33CA">
        <w:rPr>
          <w:lang w:val="en-US"/>
          <w:rPrChange w:id="10" w:author="Calil Amaral" w:date="2019-10-28T14:47:00Z">
            <w:rPr/>
          </w:rPrChange>
        </w:rPr>
        <w:t>Weinga</w:t>
      </w:r>
      <w:ins w:id="11" w:author="Milton Pereira" w:date="2019-10-21T16:32:00Z">
        <w:r w:rsidR="00E01CFE" w:rsidRPr="002C33CA">
          <w:rPr>
            <w:lang w:val="en-US"/>
            <w:rPrChange w:id="12" w:author="Calil Amaral" w:date="2019-10-28T14:47:00Z">
              <w:rPr/>
            </w:rPrChange>
          </w:rPr>
          <w:t>e</w:t>
        </w:r>
      </w:ins>
      <w:r w:rsidR="00013DDB" w:rsidRPr="002C33CA">
        <w:rPr>
          <w:lang w:val="en-US"/>
          <w:rPrChange w:id="13" w:author="Calil Amaral" w:date="2019-10-28T14:47:00Z">
            <w:rPr/>
          </w:rPrChange>
        </w:rPr>
        <w:t>rtner</w:t>
      </w:r>
      <w:proofErr w:type="spellEnd"/>
      <w:r w:rsidR="00013DDB" w:rsidRPr="002C33CA">
        <w:rPr>
          <w:lang w:val="en-US"/>
          <w:rPrChange w:id="14" w:author="Calil Amaral" w:date="2019-10-28T14:47:00Z">
            <w:rPr/>
          </w:rPrChange>
        </w:rPr>
        <w:t xml:space="preserve"> </w:t>
      </w:r>
    </w:p>
    <w:p w14:paraId="53348CDE" w14:textId="1D21D1ED" w:rsidR="00F95B6C" w:rsidRPr="00E01CFE" w:rsidRDefault="00A43734" w:rsidP="00A43734">
      <w:pPr>
        <w:spacing w:line="240" w:lineRule="auto"/>
        <w:ind w:left="3402" w:firstLine="0"/>
        <w:rPr>
          <w:lang w:val="en-US"/>
          <w:rPrChange w:id="15" w:author="Milton Pereira" w:date="2019-10-21T16:32:00Z">
            <w:rPr/>
          </w:rPrChange>
        </w:rPr>
      </w:pPr>
      <w:r w:rsidRPr="00E01CFE">
        <w:rPr>
          <w:lang w:val="en-US"/>
          <w:rPrChange w:id="16" w:author="Milton Pereira" w:date="2019-10-21T16:32:00Z">
            <w:rPr/>
          </w:rPrChange>
        </w:rPr>
        <w:t>Field of application</w:t>
      </w:r>
      <w:r w:rsidR="00013DDB" w:rsidRPr="00E01CFE">
        <w:rPr>
          <w:lang w:val="en-US"/>
          <w:rPrChange w:id="17" w:author="Milton Pereira" w:date="2019-10-21T16:32:00Z">
            <w:rPr/>
          </w:rPrChange>
        </w:rPr>
        <w:t xml:space="preserve">: </w:t>
      </w:r>
      <w:proofErr w:type="spellStart"/>
      <w:r w:rsidR="00013DDB" w:rsidRPr="00E01CFE">
        <w:rPr>
          <w:lang w:val="en-US"/>
          <w:rPrChange w:id="18" w:author="Milton Pereira" w:date="2019-10-21T16:32:00Z">
            <w:rPr/>
          </w:rPrChange>
        </w:rPr>
        <w:t>Fabricação</w:t>
      </w:r>
      <w:proofErr w:type="spellEnd"/>
      <w:del w:id="19" w:author="Milton Pereira" w:date="2019-10-21T16:32:00Z">
        <w:r w:rsidR="00F95B6C" w:rsidRPr="00E01CFE" w:rsidDel="00E01CFE">
          <w:rPr>
            <w:lang w:val="en-US"/>
            <w:rPrChange w:id="20" w:author="Milton Pereira" w:date="2019-10-21T16:32:00Z">
              <w:rPr/>
            </w:rPrChange>
          </w:rPr>
          <w:delText>.</w:delText>
        </w:r>
      </w:del>
    </w:p>
    <w:p w14:paraId="1AD6D0C3" w14:textId="4F6E22E5" w:rsidR="00CF12B6" w:rsidRPr="00E01CFE" w:rsidRDefault="00CF12B6" w:rsidP="009A513A">
      <w:pPr>
        <w:ind w:firstLine="0"/>
        <w:rPr>
          <w:lang w:val="en-US"/>
          <w:rPrChange w:id="21" w:author="Milton Pereira" w:date="2019-10-21T16:32:00Z">
            <w:rPr/>
          </w:rPrChange>
        </w:rPr>
      </w:pPr>
    </w:p>
    <w:p w14:paraId="4F3D8EC5" w14:textId="2C0C4FC5" w:rsidR="00013DDB" w:rsidRPr="00E01CFE" w:rsidRDefault="00013DDB" w:rsidP="009A513A">
      <w:pPr>
        <w:ind w:firstLine="0"/>
        <w:rPr>
          <w:lang w:val="en-US"/>
          <w:rPrChange w:id="22" w:author="Milton Pereira" w:date="2019-10-21T16:32:00Z">
            <w:rPr/>
          </w:rPrChange>
        </w:rPr>
      </w:pPr>
    </w:p>
    <w:p w14:paraId="6F5D14BA" w14:textId="60F10D71" w:rsidR="009C5867" w:rsidRPr="00E01CFE" w:rsidRDefault="009C5867" w:rsidP="009A513A">
      <w:pPr>
        <w:ind w:firstLine="0"/>
        <w:rPr>
          <w:lang w:val="en-US"/>
          <w:rPrChange w:id="23" w:author="Milton Pereira" w:date="2019-10-21T16:32:00Z">
            <w:rPr/>
          </w:rPrChange>
        </w:rPr>
      </w:pPr>
    </w:p>
    <w:p w14:paraId="1A9D9B38" w14:textId="77777777" w:rsidR="009C5867" w:rsidRPr="00E01CFE" w:rsidRDefault="009C5867" w:rsidP="009A513A">
      <w:pPr>
        <w:ind w:firstLine="0"/>
        <w:rPr>
          <w:lang w:val="en-US"/>
          <w:rPrChange w:id="24" w:author="Milton Pereira" w:date="2019-10-21T16:32:00Z">
            <w:rPr/>
          </w:rPrChange>
        </w:rPr>
      </w:pPr>
    </w:p>
    <w:p w14:paraId="6112ADF1" w14:textId="77777777" w:rsidR="00013DDB" w:rsidRPr="00E01CFE" w:rsidRDefault="00013DDB" w:rsidP="009A513A">
      <w:pPr>
        <w:ind w:firstLine="0"/>
        <w:rPr>
          <w:lang w:val="en-US"/>
          <w:rPrChange w:id="25" w:author="Milton Pereira" w:date="2019-10-21T16:32:00Z">
            <w:rPr/>
          </w:rPrChange>
        </w:rPr>
      </w:pPr>
    </w:p>
    <w:p w14:paraId="3E139258" w14:textId="267C00DE" w:rsidR="00CF12B6" w:rsidRPr="00E01CFE" w:rsidRDefault="00CF12B6" w:rsidP="00F25EDE">
      <w:pPr>
        <w:jc w:val="center"/>
        <w:rPr>
          <w:lang w:val="en-US"/>
          <w:rPrChange w:id="26" w:author="Milton Pereira" w:date="2019-10-21T16:32:00Z">
            <w:rPr/>
          </w:rPrChange>
        </w:rPr>
      </w:pPr>
      <w:proofErr w:type="spellStart"/>
      <w:r w:rsidRPr="00E01CFE">
        <w:rPr>
          <w:lang w:val="en-US"/>
          <w:rPrChange w:id="27" w:author="Milton Pereira" w:date="2019-10-21T16:32:00Z">
            <w:rPr/>
          </w:rPrChange>
        </w:rPr>
        <w:t>Florianópolis</w:t>
      </w:r>
      <w:proofErr w:type="spellEnd"/>
    </w:p>
    <w:p w14:paraId="0FE21B14" w14:textId="15D03D2C" w:rsidR="00CF12B6" w:rsidRPr="00E01CFE" w:rsidRDefault="00CF12B6" w:rsidP="00F25EDE">
      <w:pPr>
        <w:jc w:val="center"/>
        <w:rPr>
          <w:lang w:val="en-US"/>
          <w:rPrChange w:id="28" w:author="Milton Pereira" w:date="2019-10-21T16:32:00Z">
            <w:rPr/>
          </w:rPrChange>
        </w:rPr>
      </w:pPr>
      <w:r w:rsidRPr="00E01CFE">
        <w:rPr>
          <w:lang w:val="en-US"/>
          <w:rPrChange w:id="29" w:author="Milton Pereira" w:date="2019-10-21T16:32:00Z">
            <w:rPr/>
          </w:rPrChange>
        </w:rPr>
        <w:t>201</w:t>
      </w:r>
      <w:r w:rsidR="00F25EDE" w:rsidRPr="00E01CFE">
        <w:rPr>
          <w:lang w:val="en-US"/>
          <w:rPrChange w:id="30" w:author="Milton Pereira" w:date="2019-10-21T16:32:00Z">
            <w:rPr/>
          </w:rPrChange>
        </w:rPr>
        <w:t>9</w:t>
      </w:r>
    </w:p>
    <w:sdt>
      <w:sdtPr>
        <w:rPr>
          <w:rFonts w:ascii="Times New Roman" w:eastAsiaTheme="minorHAnsi" w:hAnsi="Times New Roman" w:cs="Times New Roman"/>
          <w:color w:val="auto"/>
          <w:sz w:val="24"/>
          <w:szCs w:val="24"/>
          <w:lang w:val="en-US" w:eastAsia="en-US"/>
        </w:rPr>
        <w:id w:val="-737082378"/>
        <w:docPartObj>
          <w:docPartGallery w:val="Table of Contents"/>
          <w:docPartUnique/>
        </w:docPartObj>
      </w:sdtPr>
      <w:sdtContent>
        <w:p w14:paraId="52150CCB" w14:textId="0F1A6CA7" w:rsidR="00581396" w:rsidRPr="00AA1389" w:rsidRDefault="00321178" w:rsidP="00F25EDE">
          <w:pPr>
            <w:pStyle w:val="TOCHeading"/>
            <w:rPr>
              <w:rStyle w:val="Hyperlink"/>
              <w:rFonts w:ascii="Times New Roman" w:eastAsiaTheme="minorHAnsi" w:hAnsi="Times New Roman" w:cs="Times New Roman"/>
              <w:b/>
              <w:noProof/>
              <w:color w:val="auto"/>
              <w:u w:val="none"/>
              <w:lang w:eastAsia="en-US"/>
            </w:rPr>
          </w:pPr>
          <w:r>
            <w:rPr>
              <w:rStyle w:val="Hyperlink"/>
              <w:rFonts w:ascii="Times New Roman" w:eastAsiaTheme="minorHAnsi" w:hAnsi="Times New Roman" w:cs="Times New Roman"/>
              <w:b/>
              <w:noProof/>
              <w:color w:val="auto"/>
              <w:u w:val="none"/>
              <w:lang w:eastAsia="en-US"/>
            </w:rPr>
            <w:t>SUMMARY</w:t>
          </w:r>
        </w:p>
        <w:p w14:paraId="0C98BA77" w14:textId="77777777" w:rsidR="00581396" w:rsidRPr="00A006BD" w:rsidRDefault="00581396" w:rsidP="004836DE">
          <w:pPr>
            <w:rPr>
              <w:lang w:val="en-US" w:eastAsia="pt-BR"/>
            </w:rPr>
          </w:pPr>
        </w:p>
        <w:p w14:paraId="06B8F8D1" w14:textId="442E2267" w:rsidR="00C2289B" w:rsidRDefault="00581396">
          <w:pPr>
            <w:pStyle w:val="TOC1"/>
            <w:tabs>
              <w:tab w:val="left" w:pos="880"/>
            </w:tabs>
            <w:rPr>
              <w:ins w:id="31" w:author="Calil Amaral" w:date="2019-10-28T16:47:00Z"/>
              <w:rFonts w:asciiTheme="minorHAnsi" w:eastAsiaTheme="minorEastAsia" w:hAnsiTheme="minorHAnsi" w:cstheme="minorBidi"/>
              <w:b w:val="0"/>
              <w:sz w:val="22"/>
              <w:szCs w:val="22"/>
              <w:lang w:val="en-US"/>
            </w:rPr>
          </w:pPr>
          <w:r w:rsidRPr="00A006BD">
            <w:rPr>
              <w:bCs/>
              <w:lang w:val="en-US"/>
            </w:rPr>
            <w:fldChar w:fldCharType="begin"/>
          </w:r>
          <w:r w:rsidRPr="00A006BD">
            <w:rPr>
              <w:bCs/>
              <w:lang w:val="en-US"/>
            </w:rPr>
            <w:instrText xml:space="preserve"> TOC \o "1-3" \h \z \u </w:instrText>
          </w:r>
          <w:r w:rsidRPr="00A006BD">
            <w:rPr>
              <w:bCs/>
              <w:lang w:val="en-US"/>
            </w:rPr>
            <w:fldChar w:fldCharType="separate"/>
          </w:r>
          <w:ins w:id="32" w:author="Calil Amaral" w:date="2019-10-28T16:47:00Z">
            <w:r w:rsidR="00C2289B" w:rsidRPr="00703839">
              <w:rPr>
                <w:rStyle w:val="Hyperlink"/>
              </w:rPr>
              <w:fldChar w:fldCharType="begin"/>
            </w:r>
            <w:r w:rsidR="00C2289B" w:rsidRPr="00703839">
              <w:rPr>
                <w:rStyle w:val="Hyperlink"/>
              </w:rPr>
              <w:instrText xml:space="preserve"> </w:instrText>
            </w:r>
            <w:r w:rsidR="00C2289B">
              <w:instrText>HYPERLINK \l "_Toc23173660"</w:instrText>
            </w:r>
            <w:r w:rsidR="00C2289B" w:rsidRPr="00703839">
              <w:rPr>
                <w:rStyle w:val="Hyperlink"/>
              </w:rPr>
              <w:instrText xml:space="preserve"> </w:instrText>
            </w:r>
            <w:r w:rsidR="00C2289B" w:rsidRPr="00703839">
              <w:rPr>
                <w:rStyle w:val="Hyperlink"/>
              </w:rPr>
              <w:fldChar w:fldCharType="separate"/>
            </w:r>
            <w:r w:rsidR="00C2289B" w:rsidRPr="00703839">
              <w:rPr>
                <w:rStyle w:val="Hyperlink"/>
                <w:lang w:val="en-US"/>
              </w:rPr>
              <w:t>1</w:t>
            </w:r>
            <w:r w:rsidR="00C2289B">
              <w:rPr>
                <w:rFonts w:asciiTheme="minorHAnsi" w:eastAsiaTheme="minorEastAsia" w:hAnsiTheme="minorHAnsi" w:cstheme="minorBidi"/>
                <w:b w:val="0"/>
                <w:sz w:val="22"/>
                <w:szCs w:val="22"/>
                <w:lang w:val="en-US"/>
              </w:rPr>
              <w:tab/>
            </w:r>
            <w:r w:rsidR="00C2289B" w:rsidRPr="00703839">
              <w:rPr>
                <w:rStyle w:val="Hyperlink"/>
                <w:lang w:val="en-US"/>
              </w:rPr>
              <w:t>INTRODUCTION</w:t>
            </w:r>
            <w:r w:rsidR="00C2289B">
              <w:rPr>
                <w:webHidden/>
              </w:rPr>
              <w:tab/>
            </w:r>
            <w:r w:rsidR="00C2289B">
              <w:rPr>
                <w:webHidden/>
              </w:rPr>
              <w:fldChar w:fldCharType="begin"/>
            </w:r>
            <w:r w:rsidR="00C2289B">
              <w:rPr>
                <w:webHidden/>
              </w:rPr>
              <w:instrText xml:space="preserve"> PAGEREF _Toc23173660 \h </w:instrText>
            </w:r>
          </w:ins>
          <w:r w:rsidR="00C2289B">
            <w:rPr>
              <w:webHidden/>
            </w:rPr>
          </w:r>
          <w:r w:rsidR="00C2289B">
            <w:rPr>
              <w:webHidden/>
            </w:rPr>
            <w:fldChar w:fldCharType="separate"/>
          </w:r>
          <w:ins w:id="33" w:author="Calil Amaral" w:date="2019-11-01T02:35:00Z">
            <w:r w:rsidR="001D610F">
              <w:rPr>
                <w:webHidden/>
              </w:rPr>
              <w:t>3</w:t>
            </w:r>
          </w:ins>
          <w:ins w:id="34" w:author="Calil Amaral" w:date="2019-10-28T16:47:00Z">
            <w:r w:rsidR="00C2289B">
              <w:rPr>
                <w:webHidden/>
              </w:rPr>
              <w:fldChar w:fldCharType="end"/>
            </w:r>
            <w:r w:rsidR="00C2289B" w:rsidRPr="00703839">
              <w:rPr>
                <w:rStyle w:val="Hyperlink"/>
              </w:rPr>
              <w:fldChar w:fldCharType="end"/>
            </w:r>
          </w:ins>
        </w:p>
        <w:p w14:paraId="012E2460" w14:textId="76786823" w:rsidR="00C2289B" w:rsidRDefault="00C2289B">
          <w:pPr>
            <w:pStyle w:val="TOC2"/>
            <w:tabs>
              <w:tab w:val="left" w:pos="1320"/>
              <w:tab w:val="right" w:leader="dot" w:pos="9061"/>
            </w:tabs>
            <w:rPr>
              <w:ins w:id="35" w:author="Calil Amaral" w:date="2019-10-28T16:47:00Z"/>
              <w:rFonts w:asciiTheme="minorHAnsi" w:eastAsiaTheme="minorEastAsia" w:hAnsiTheme="minorHAnsi" w:cstheme="minorBidi"/>
              <w:noProof/>
              <w:sz w:val="22"/>
              <w:szCs w:val="22"/>
              <w:lang w:val="en-US"/>
            </w:rPr>
          </w:pPr>
          <w:ins w:id="36"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"_Toc23173662"</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1.1</w:t>
            </w:r>
            <w:r>
              <w:rPr>
                <w:rFonts w:asciiTheme="minorHAnsi" w:eastAsiaTheme="minorEastAsia" w:hAnsiTheme="minorHAnsi" w:cstheme="minorBidi"/>
                <w:noProof/>
                <w:sz w:val="22"/>
                <w:szCs w:val="22"/>
                <w:lang w:val="en-US"/>
              </w:rPr>
              <w:tab/>
            </w:r>
            <w:r w:rsidRPr="00703839">
              <w:rPr>
                <w:rStyle w:val="Hyperlink"/>
                <w:noProof/>
                <w:lang w:val="en-US"/>
              </w:rPr>
              <w:t>OBJECTIVES</w:t>
            </w:r>
            <w:r>
              <w:rPr>
                <w:noProof/>
                <w:webHidden/>
              </w:rPr>
              <w:tab/>
            </w:r>
            <w:r>
              <w:rPr>
                <w:noProof/>
                <w:webHidden/>
              </w:rPr>
              <w:fldChar w:fldCharType="begin"/>
            </w:r>
            <w:r>
              <w:rPr>
                <w:noProof/>
                <w:webHidden/>
              </w:rPr>
              <w:instrText xml:space="preserve"> PAGEREF _Toc23173662 \h </w:instrText>
            </w:r>
          </w:ins>
          <w:r>
            <w:rPr>
              <w:noProof/>
              <w:webHidden/>
            </w:rPr>
          </w:r>
          <w:r>
            <w:rPr>
              <w:noProof/>
              <w:webHidden/>
            </w:rPr>
            <w:fldChar w:fldCharType="separate"/>
          </w:r>
          <w:ins w:id="37" w:author="Calil Amaral" w:date="2019-11-01T02:35:00Z">
            <w:r w:rsidR="001D610F">
              <w:rPr>
                <w:noProof/>
                <w:webHidden/>
              </w:rPr>
              <w:t>5</w:t>
            </w:r>
          </w:ins>
          <w:ins w:id="38" w:author="Calil Amaral" w:date="2019-10-28T16:47:00Z">
            <w:r>
              <w:rPr>
                <w:noProof/>
                <w:webHidden/>
              </w:rPr>
              <w:fldChar w:fldCharType="end"/>
            </w:r>
            <w:r w:rsidRPr="00703839">
              <w:rPr>
                <w:rStyle w:val="Hyperlink"/>
                <w:noProof/>
              </w:rPr>
              <w:fldChar w:fldCharType="end"/>
            </w:r>
          </w:ins>
        </w:p>
        <w:p w14:paraId="62361E10" w14:textId="28110EA3" w:rsidR="00C2289B" w:rsidRDefault="00C2289B">
          <w:pPr>
            <w:pStyle w:val="TOC3"/>
            <w:tabs>
              <w:tab w:val="left" w:pos="1540"/>
              <w:tab w:val="right" w:leader="dot" w:pos="9061"/>
            </w:tabs>
            <w:rPr>
              <w:ins w:id="39" w:author="Calil Amaral" w:date="2019-10-28T16:47:00Z"/>
              <w:rFonts w:asciiTheme="minorHAnsi" w:eastAsiaTheme="minorEastAsia" w:hAnsiTheme="minorHAnsi" w:cstheme="minorBidi"/>
              <w:noProof/>
              <w:sz w:val="22"/>
              <w:szCs w:val="22"/>
              <w:lang w:val="en-US"/>
            </w:rPr>
          </w:pPr>
          <w:ins w:id="40"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"_Toc23173663"</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1.1.1</w:t>
            </w:r>
            <w:r>
              <w:rPr>
                <w:rFonts w:asciiTheme="minorHAnsi" w:eastAsiaTheme="minorEastAsia" w:hAnsiTheme="minorHAnsi" w:cstheme="minorBidi"/>
                <w:noProof/>
                <w:sz w:val="22"/>
                <w:szCs w:val="22"/>
                <w:lang w:val="en-US"/>
              </w:rPr>
              <w:tab/>
            </w:r>
            <w:r w:rsidRPr="00703839">
              <w:rPr>
                <w:rStyle w:val="Hyperlink"/>
                <w:noProof/>
                <w:lang w:val="en-US"/>
              </w:rPr>
              <w:t>General objectives</w:t>
            </w:r>
            <w:r>
              <w:rPr>
                <w:noProof/>
                <w:webHidden/>
              </w:rPr>
              <w:tab/>
            </w:r>
            <w:r>
              <w:rPr>
                <w:noProof/>
                <w:webHidden/>
              </w:rPr>
              <w:fldChar w:fldCharType="begin"/>
            </w:r>
            <w:r>
              <w:rPr>
                <w:noProof/>
                <w:webHidden/>
              </w:rPr>
              <w:instrText xml:space="preserve"> PAGEREF _Toc23173663 \h </w:instrText>
            </w:r>
          </w:ins>
          <w:r>
            <w:rPr>
              <w:noProof/>
              <w:webHidden/>
            </w:rPr>
          </w:r>
          <w:r>
            <w:rPr>
              <w:noProof/>
              <w:webHidden/>
            </w:rPr>
            <w:fldChar w:fldCharType="separate"/>
          </w:r>
          <w:ins w:id="41" w:author="Calil Amaral" w:date="2019-11-01T02:35:00Z">
            <w:r w:rsidR="001D610F">
              <w:rPr>
                <w:noProof/>
                <w:webHidden/>
              </w:rPr>
              <w:t>5</w:t>
            </w:r>
          </w:ins>
          <w:ins w:id="42" w:author="Calil Amaral" w:date="2019-10-28T16:47:00Z">
            <w:r>
              <w:rPr>
                <w:noProof/>
                <w:webHidden/>
              </w:rPr>
              <w:fldChar w:fldCharType="end"/>
            </w:r>
            <w:r w:rsidRPr="00703839">
              <w:rPr>
                <w:rStyle w:val="Hyperlink"/>
                <w:noProof/>
              </w:rPr>
              <w:fldChar w:fldCharType="end"/>
            </w:r>
          </w:ins>
        </w:p>
        <w:p w14:paraId="512C2594" w14:textId="7EE6535E" w:rsidR="00C2289B" w:rsidRDefault="00C2289B">
          <w:pPr>
            <w:pStyle w:val="TOC3"/>
            <w:tabs>
              <w:tab w:val="left" w:pos="1540"/>
              <w:tab w:val="right" w:leader="dot" w:pos="9061"/>
            </w:tabs>
            <w:rPr>
              <w:ins w:id="43" w:author="Calil Amaral" w:date="2019-10-28T16:47:00Z"/>
              <w:rFonts w:asciiTheme="minorHAnsi" w:eastAsiaTheme="minorEastAsia" w:hAnsiTheme="minorHAnsi" w:cstheme="minorBidi"/>
              <w:noProof/>
              <w:sz w:val="22"/>
              <w:szCs w:val="22"/>
              <w:lang w:val="en-US"/>
            </w:rPr>
          </w:pPr>
          <w:ins w:id="44"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"_Toc23173664"</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1.1.2</w:t>
            </w:r>
            <w:r>
              <w:rPr>
                <w:rFonts w:asciiTheme="minorHAnsi" w:eastAsiaTheme="minorEastAsia" w:hAnsiTheme="minorHAnsi" w:cstheme="minorBidi"/>
                <w:noProof/>
                <w:sz w:val="22"/>
                <w:szCs w:val="22"/>
                <w:lang w:val="en-US"/>
              </w:rPr>
              <w:tab/>
            </w:r>
            <w:r w:rsidRPr="00703839">
              <w:rPr>
                <w:rStyle w:val="Hyperlink"/>
                <w:noProof/>
                <w:lang w:val="en-US"/>
              </w:rPr>
              <w:t>Specific objectives</w:t>
            </w:r>
            <w:r>
              <w:rPr>
                <w:noProof/>
                <w:webHidden/>
              </w:rPr>
              <w:tab/>
            </w:r>
            <w:r>
              <w:rPr>
                <w:noProof/>
                <w:webHidden/>
              </w:rPr>
              <w:fldChar w:fldCharType="begin"/>
            </w:r>
            <w:r>
              <w:rPr>
                <w:noProof/>
                <w:webHidden/>
              </w:rPr>
              <w:instrText xml:space="preserve"> PAGEREF _Toc23173664 \h </w:instrText>
            </w:r>
          </w:ins>
          <w:r>
            <w:rPr>
              <w:noProof/>
              <w:webHidden/>
            </w:rPr>
          </w:r>
          <w:r>
            <w:rPr>
              <w:noProof/>
              <w:webHidden/>
            </w:rPr>
            <w:fldChar w:fldCharType="separate"/>
          </w:r>
          <w:ins w:id="45" w:author="Calil Amaral" w:date="2019-11-01T02:35:00Z">
            <w:r w:rsidR="001D610F">
              <w:rPr>
                <w:noProof/>
                <w:webHidden/>
              </w:rPr>
              <w:t>5</w:t>
            </w:r>
          </w:ins>
          <w:ins w:id="46" w:author="Calil Amaral" w:date="2019-10-28T16:47:00Z">
            <w:r>
              <w:rPr>
                <w:noProof/>
                <w:webHidden/>
              </w:rPr>
              <w:fldChar w:fldCharType="end"/>
            </w:r>
            <w:r w:rsidRPr="00703839">
              <w:rPr>
                <w:rStyle w:val="Hyperlink"/>
                <w:noProof/>
              </w:rPr>
              <w:fldChar w:fldCharType="end"/>
            </w:r>
          </w:ins>
        </w:p>
        <w:p w14:paraId="25AA74EF" w14:textId="1267ED7C" w:rsidR="00C2289B" w:rsidRDefault="00C2289B">
          <w:pPr>
            <w:pStyle w:val="TOC1"/>
            <w:tabs>
              <w:tab w:val="left" w:pos="880"/>
            </w:tabs>
            <w:rPr>
              <w:ins w:id="47" w:author="Calil Amaral" w:date="2019-10-28T16:47:00Z"/>
              <w:rFonts w:asciiTheme="minorHAnsi" w:eastAsiaTheme="minorEastAsia" w:hAnsiTheme="minorHAnsi" w:cstheme="minorBidi"/>
              <w:b w:val="0"/>
              <w:sz w:val="22"/>
              <w:szCs w:val="22"/>
              <w:lang w:val="en-US"/>
            </w:rPr>
          </w:pPr>
          <w:ins w:id="48" w:author="Calil Amaral" w:date="2019-10-28T16:47:00Z">
            <w:r w:rsidRPr="00703839">
              <w:rPr>
                <w:rStyle w:val="Hyperlink"/>
              </w:rPr>
              <w:fldChar w:fldCharType="begin"/>
            </w:r>
            <w:r w:rsidRPr="00703839">
              <w:rPr>
                <w:rStyle w:val="Hyperlink"/>
              </w:rPr>
              <w:instrText xml:space="preserve"> </w:instrText>
            </w:r>
            <w:r>
              <w:instrText>HYPERLINK \l "_Toc23173665"</w:instrText>
            </w:r>
            <w:r w:rsidRPr="00703839">
              <w:rPr>
                <w:rStyle w:val="Hyperlink"/>
              </w:rPr>
              <w:instrText xml:space="preserve"> </w:instrText>
            </w:r>
            <w:r w:rsidRPr="00703839">
              <w:rPr>
                <w:rStyle w:val="Hyperlink"/>
              </w:rPr>
              <w:fldChar w:fldCharType="separate"/>
            </w:r>
            <w:r w:rsidRPr="00703839">
              <w:rPr>
                <w:rStyle w:val="Hyperlink"/>
                <w:lang w:val="en-US"/>
              </w:rPr>
              <w:t>2</w:t>
            </w:r>
            <w:r>
              <w:rPr>
                <w:rFonts w:asciiTheme="minorHAnsi" w:eastAsiaTheme="minorEastAsia" w:hAnsiTheme="minorHAnsi" w:cstheme="minorBidi"/>
                <w:b w:val="0"/>
                <w:sz w:val="22"/>
                <w:szCs w:val="22"/>
                <w:lang w:val="en-US"/>
              </w:rPr>
              <w:tab/>
            </w:r>
            <w:r w:rsidRPr="00703839">
              <w:rPr>
                <w:rStyle w:val="Hyperlink"/>
                <w:lang w:val="en-US"/>
              </w:rPr>
              <w:t>LIRETATURE REVIEW</w:t>
            </w:r>
            <w:r>
              <w:rPr>
                <w:webHidden/>
              </w:rPr>
              <w:tab/>
            </w:r>
            <w:r>
              <w:rPr>
                <w:webHidden/>
              </w:rPr>
              <w:fldChar w:fldCharType="begin"/>
            </w:r>
            <w:r>
              <w:rPr>
                <w:webHidden/>
              </w:rPr>
              <w:instrText xml:space="preserve"> PAGEREF _Toc23173665 \h </w:instrText>
            </w:r>
          </w:ins>
          <w:r>
            <w:rPr>
              <w:webHidden/>
            </w:rPr>
          </w:r>
          <w:r>
            <w:rPr>
              <w:webHidden/>
            </w:rPr>
            <w:fldChar w:fldCharType="separate"/>
          </w:r>
          <w:ins w:id="49" w:author="Calil Amaral" w:date="2019-11-01T02:35:00Z">
            <w:r w:rsidR="001D610F">
              <w:rPr>
                <w:webHidden/>
              </w:rPr>
              <w:t>6</w:t>
            </w:r>
          </w:ins>
          <w:ins w:id="50" w:author="Calil Amaral" w:date="2019-10-28T16:47:00Z">
            <w:r>
              <w:rPr>
                <w:webHidden/>
              </w:rPr>
              <w:fldChar w:fldCharType="end"/>
            </w:r>
            <w:r w:rsidRPr="00703839">
              <w:rPr>
                <w:rStyle w:val="Hyperlink"/>
              </w:rPr>
              <w:fldChar w:fldCharType="end"/>
            </w:r>
          </w:ins>
        </w:p>
        <w:p w14:paraId="1754CA52" w14:textId="1CCE2BB0" w:rsidR="00C2289B" w:rsidRDefault="00C2289B">
          <w:pPr>
            <w:pStyle w:val="TOC2"/>
            <w:tabs>
              <w:tab w:val="left" w:pos="1320"/>
              <w:tab w:val="right" w:leader="dot" w:pos="9061"/>
            </w:tabs>
            <w:rPr>
              <w:ins w:id="51" w:author="Calil Amaral" w:date="2019-10-28T16:47:00Z"/>
              <w:rFonts w:asciiTheme="minorHAnsi" w:eastAsiaTheme="minorEastAsia" w:hAnsiTheme="minorHAnsi" w:cstheme="minorBidi"/>
              <w:noProof/>
              <w:sz w:val="22"/>
              <w:szCs w:val="22"/>
              <w:lang w:val="en-US"/>
            </w:rPr>
          </w:pPr>
          <w:ins w:id="52"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"_Toc23173666"</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2.1</w:t>
            </w:r>
            <w:r>
              <w:rPr>
                <w:rFonts w:asciiTheme="minorHAnsi" w:eastAsiaTheme="minorEastAsia" w:hAnsiTheme="minorHAnsi" w:cstheme="minorBidi"/>
                <w:noProof/>
                <w:sz w:val="22"/>
                <w:szCs w:val="22"/>
                <w:lang w:val="en-US"/>
              </w:rPr>
              <w:tab/>
            </w:r>
            <w:r w:rsidRPr="00703839">
              <w:rPr>
                <w:rStyle w:val="Hyperlink"/>
                <w:noProof/>
                <w:lang w:val="en-US"/>
              </w:rPr>
              <w:t>ADDITIVE MANUFACTURING</w:t>
            </w:r>
            <w:r>
              <w:rPr>
                <w:noProof/>
                <w:webHidden/>
              </w:rPr>
              <w:tab/>
            </w:r>
            <w:r>
              <w:rPr>
                <w:noProof/>
                <w:webHidden/>
              </w:rPr>
              <w:fldChar w:fldCharType="begin"/>
            </w:r>
            <w:r>
              <w:rPr>
                <w:noProof/>
                <w:webHidden/>
              </w:rPr>
              <w:instrText xml:space="preserve"> PAGEREF _Toc23173666 \h </w:instrText>
            </w:r>
          </w:ins>
          <w:r>
            <w:rPr>
              <w:noProof/>
              <w:webHidden/>
            </w:rPr>
          </w:r>
          <w:r>
            <w:rPr>
              <w:noProof/>
              <w:webHidden/>
            </w:rPr>
            <w:fldChar w:fldCharType="separate"/>
          </w:r>
          <w:ins w:id="53" w:author="Calil Amaral" w:date="2019-11-01T02:35:00Z">
            <w:r w:rsidR="001D610F">
              <w:rPr>
                <w:noProof/>
                <w:webHidden/>
              </w:rPr>
              <w:t>6</w:t>
            </w:r>
          </w:ins>
          <w:ins w:id="54" w:author="Calil Amaral" w:date="2019-10-28T16:47:00Z">
            <w:r>
              <w:rPr>
                <w:noProof/>
                <w:webHidden/>
              </w:rPr>
              <w:fldChar w:fldCharType="end"/>
            </w:r>
            <w:r w:rsidRPr="00703839">
              <w:rPr>
                <w:rStyle w:val="Hyperlink"/>
                <w:noProof/>
              </w:rPr>
              <w:fldChar w:fldCharType="end"/>
            </w:r>
          </w:ins>
        </w:p>
        <w:p w14:paraId="2AE268EF" w14:textId="2FA52853" w:rsidR="00C2289B" w:rsidRDefault="00C2289B">
          <w:pPr>
            <w:pStyle w:val="TOC3"/>
            <w:tabs>
              <w:tab w:val="left" w:pos="1540"/>
              <w:tab w:val="right" w:leader="dot" w:pos="9061"/>
            </w:tabs>
            <w:rPr>
              <w:ins w:id="55" w:author="Calil Amaral" w:date="2019-10-28T16:47:00Z"/>
              <w:rFonts w:asciiTheme="minorHAnsi" w:eastAsiaTheme="minorEastAsia" w:hAnsiTheme="minorHAnsi" w:cstheme="minorBidi"/>
              <w:noProof/>
              <w:sz w:val="22"/>
              <w:szCs w:val="22"/>
              <w:lang w:val="en-US"/>
            </w:rPr>
          </w:pPr>
          <w:ins w:id="56"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"_Toc23173667"</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2.1.1</w:t>
            </w:r>
            <w:r>
              <w:rPr>
                <w:rFonts w:asciiTheme="minorHAnsi" w:eastAsiaTheme="minorEastAsia" w:hAnsiTheme="minorHAnsi" w:cstheme="minorBidi"/>
                <w:noProof/>
                <w:sz w:val="22"/>
                <w:szCs w:val="22"/>
                <w:lang w:val="en-US"/>
              </w:rPr>
              <w:tab/>
            </w:r>
            <w:r w:rsidRPr="00703839">
              <w:rPr>
                <w:rStyle w:val="Hyperlink"/>
                <w:noProof/>
                <w:lang w:val="en-US"/>
              </w:rPr>
              <w:t>Directed Energy Deposition</w:t>
            </w:r>
            <w:r>
              <w:rPr>
                <w:noProof/>
                <w:webHidden/>
              </w:rPr>
              <w:tab/>
            </w:r>
            <w:r>
              <w:rPr>
                <w:noProof/>
                <w:webHidden/>
              </w:rPr>
              <w:fldChar w:fldCharType="begin"/>
            </w:r>
            <w:r>
              <w:rPr>
                <w:noProof/>
                <w:webHidden/>
              </w:rPr>
              <w:instrText xml:space="preserve"> PAGEREF _Toc23173667 \h </w:instrText>
            </w:r>
          </w:ins>
          <w:r>
            <w:rPr>
              <w:noProof/>
              <w:webHidden/>
            </w:rPr>
          </w:r>
          <w:r>
            <w:rPr>
              <w:noProof/>
              <w:webHidden/>
            </w:rPr>
            <w:fldChar w:fldCharType="separate"/>
          </w:r>
          <w:ins w:id="57" w:author="Calil Amaral" w:date="2019-11-01T02:35:00Z">
            <w:r w:rsidR="001D610F">
              <w:rPr>
                <w:noProof/>
                <w:webHidden/>
              </w:rPr>
              <w:t>7</w:t>
            </w:r>
          </w:ins>
          <w:ins w:id="58" w:author="Calil Amaral" w:date="2019-10-28T16:47:00Z">
            <w:r>
              <w:rPr>
                <w:noProof/>
                <w:webHidden/>
              </w:rPr>
              <w:fldChar w:fldCharType="end"/>
            </w:r>
            <w:r w:rsidRPr="00703839">
              <w:rPr>
                <w:rStyle w:val="Hyperlink"/>
                <w:noProof/>
              </w:rPr>
              <w:fldChar w:fldCharType="end"/>
            </w:r>
          </w:ins>
        </w:p>
        <w:p w14:paraId="4AE054B1" w14:textId="627879F0" w:rsidR="00C2289B" w:rsidRDefault="00C2289B">
          <w:pPr>
            <w:pStyle w:val="TOC3"/>
            <w:tabs>
              <w:tab w:val="left" w:pos="1540"/>
              <w:tab w:val="right" w:leader="dot" w:pos="9061"/>
            </w:tabs>
            <w:rPr>
              <w:ins w:id="59" w:author="Calil Amaral" w:date="2019-10-28T16:47:00Z"/>
              <w:rFonts w:asciiTheme="minorHAnsi" w:eastAsiaTheme="minorEastAsia" w:hAnsiTheme="minorHAnsi" w:cstheme="minorBidi"/>
              <w:noProof/>
              <w:sz w:val="22"/>
              <w:szCs w:val="22"/>
              <w:lang w:val="en-US"/>
            </w:rPr>
          </w:pPr>
          <w:ins w:id="60"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"_Toc23173668"</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2.1.2</w:t>
            </w:r>
            <w:r>
              <w:rPr>
                <w:rFonts w:asciiTheme="minorHAnsi" w:eastAsiaTheme="minorEastAsia" w:hAnsiTheme="minorHAnsi" w:cstheme="minorBidi"/>
                <w:noProof/>
                <w:sz w:val="22"/>
                <w:szCs w:val="22"/>
                <w:lang w:val="en-US"/>
              </w:rPr>
              <w:tab/>
            </w:r>
            <w:r w:rsidRPr="00703839">
              <w:rPr>
                <w:rStyle w:val="Hyperlink"/>
                <w:noProof/>
                <w:lang w:val="en-US"/>
              </w:rPr>
              <w:t>Laser technology</w:t>
            </w:r>
            <w:r>
              <w:rPr>
                <w:noProof/>
                <w:webHidden/>
              </w:rPr>
              <w:tab/>
            </w:r>
            <w:r>
              <w:rPr>
                <w:noProof/>
                <w:webHidden/>
              </w:rPr>
              <w:fldChar w:fldCharType="begin"/>
            </w:r>
            <w:r>
              <w:rPr>
                <w:noProof/>
                <w:webHidden/>
              </w:rPr>
              <w:instrText xml:space="preserve"> PAGEREF _Toc23173668 \h </w:instrText>
            </w:r>
          </w:ins>
          <w:r>
            <w:rPr>
              <w:noProof/>
              <w:webHidden/>
            </w:rPr>
          </w:r>
          <w:r>
            <w:rPr>
              <w:noProof/>
              <w:webHidden/>
            </w:rPr>
            <w:fldChar w:fldCharType="separate"/>
          </w:r>
          <w:ins w:id="61" w:author="Calil Amaral" w:date="2019-11-01T02:35:00Z">
            <w:r w:rsidR="001D610F">
              <w:rPr>
                <w:noProof/>
                <w:webHidden/>
              </w:rPr>
              <w:t>8</w:t>
            </w:r>
          </w:ins>
          <w:ins w:id="62" w:author="Calil Amaral" w:date="2019-10-28T16:47:00Z">
            <w:r>
              <w:rPr>
                <w:noProof/>
                <w:webHidden/>
              </w:rPr>
              <w:fldChar w:fldCharType="end"/>
            </w:r>
            <w:r w:rsidRPr="00703839">
              <w:rPr>
                <w:rStyle w:val="Hyperlink"/>
                <w:noProof/>
              </w:rPr>
              <w:fldChar w:fldCharType="end"/>
            </w:r>
          </w:ins>
        </w:p>
        <w:p w14:paraId="1B1DE92A" w14:textId="446E0432" w:rsidR="00C2289B" w:rsidRDefault="00C2289B">
          <w:pPr>
            <w:pStyle w:val="TOC2"/>
            <w:tabs>
              <w:tab w:val="left" w:pos="1320"/>
              <w:tab w:val="right" w:leader="dot" w:pos="9061"/>
            </w:tabs>
            <w:rPr>
              <w:ins w:id="63" w:author="Calil Amaral" w:date="2019-10-28T16:47:00Z"/>
              <w:rFonts w:asciiTheme="minorHAnsi" w:eastAsiaTheme="minorEastAsia" w:hAnsiTheme="minorHAnsi" w:cstheme="minorBidi"/>
              <w:noProof/>
              <w:sz w:val="22"/>
              <w:szCs w:val="22"/>
              <w:lang w:val="en-US"/>
            </w:rPr>
          </w:pPr>
          <w:ins w:id="64"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"_Toc23173669"</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w:t>
            </w:r>
            <w:r>
              <w:rPr>
                <w:rFonts w:asciiTheme="minorHAnsi" w:eastAsiaTheme="minorEastAsia" w:hAnsiTheme="minorHAnsi" w:cstheme="minorBidi"/>
                <w:noProof/>
                <w:sz w:val="22"/>
                <w:szCs w:val="22"/>
                <w:lang w:val="en-US"/>
              </w:rPr>
              <w:tab/>
            </w:r>
            <w:r w:rsidRPr="00703839">
              <w:rPr>
                <w:rStyle w:val="Hyperlink"/>
                <w:noProof/>
                <w:lang w:val="en-US"/>
              </w:rPr>
              <w:t>DIRECTED ENERGY DEPOSITION LASER WITH POWDER (DED-LP)</w:t>
            </w:r>
            <w:r>
              <w:rPr>
                <w:noProof/>
                <w:webHidden/>
              </w:rPr>
              <w:tab/>
            </w:r>
            <w:r>
              <w:rPr>
                <w:noProof/>
                <w:webHidden/>
              </w:rPr>
              <w:fldChar w:fldCharType="begin"/>
            </w:r>
            <w:r>
              <w:rPr>
                <w:noProof/>
                <w:webHidden/>
              </w:rPr>
              <w:instrText xml:space="preserve"> PAGEREF _Toc23173669 \h </w:instrText>
            </w:r>
          </w:ins>
          <w:r>
            <w:rPr>
              <w:noProof/>
              <w:webHidden/>
            </w:rPr>
          </w:r>
          <w:r>
            <w:rPr>
              <w:noProof/>
              <w:webHidden/>
            </w:rPr>
            <w:fldChar w:fldCharType="separate"/>
          </w:r>
          <w:ins w:id="65" w:author="Calil Amaral" w:date="2019-11-01T02:35:00Z">
            <w:r w:rsidR="001D610F">
              <w:rPr>
                <w:noProof/>
                <w:webHidden/>
              </w:rPr>
              <w:t>10</w:t>
            </w:r>
          </w:ins>
          <w:ins w:id="66" w:author="Calil Amaral" w:date="2019-10-28T16:47:00Z">
            <w:r>
              <w:rPr>
                <w:noProof/>
                <w:webHidden/>
              </w:rPr>
              <w:fldChar w:fldCharType="end"/>
            </w:r>
            <w:r w:rsidRPr="00703839">
              <w:rPr>
                <w:rStyle w:val="Hyperlink"/>
                <w:noProof/>
              </w:rPr>
              <w:fldChar w:fldCharType="end"/>
            </w:r>
          </w:ins>
        </w:p>
        <w:p w14:paraId="6586A215" w14:textId="67B8FE4E" w:rsidR="00C2289B" w:rsidRDefault="00C2289B">
          <w:pPr>
            <w:pStyle w:val="TOC3"/>
            <w:tabs>
              <w:tab w:val="left" w:pos="1540"/>
              <w:tab w:val="right" w:leader="dot" w:pos="9061"/>
            </w:tabs>
            <w:rPr>
              <w:ins w:id="67" w:author="Calil Amaral" w:date="2019-10-28T16:47:00Z"/>
              <w:rFonts w:asciiTheme="minorHAnsi" w:eastAsiaTheme="minorEastAsia" w:hAnsiTheme="minorHAnsi" w:cstheme="minorBidi"/>
              <w:noProof/>
              <w:sz w:val="22"/>
              <w:szCs w:val="22"/>
              <w:lang w:val="en-US"/>
            </w:rPr>
          </w:pPr>
          <w:ins w:id="68"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"_Toc23173670"</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2.2.1</w:t>
            </w:r>
            <w:r>
              <w:rPr>
                <w:rFonts w:asciiTheme="minorHAnsi" w:eastAsiaTheme="minorEastAsia" w:hAnsiTheme="minorHAnsi" w:cstheme="minorBidi"/>
                <w:noProof/>
                <w:sz w:val="22"/>
                <w:szCs w:val="22"/>
                <w:lang w:val="en-US"/>
              </w:rPr>
              <w:tab/>
            </w:r>
            <w:r w:rsidRPr="00703839">
              <w:rPr>
                <w:rStyle w:val="Hyperlink"/>
                <w:noProof/>
                <w:lang w:val="en-US"/>
              </w:rPr>
              <w:t>Process description</w:t>
            </w:r>
            <w:r>
              <w:rPr>
                <w:noProof/>
                <w:webHidden/>
              </w:rPr>
              <w:tab/>
            </w:r>
            <w:r>
              <w:rPr>
                <w:noProof/>
                <w:webHidden/>
              </w:rPr>
              <w:fldChar w:fldCharType="begin"/>
            </w:r>
            <w:r>
              <w:rPr>
                <w:noProof/>
                <w:webHidden/>
              </w:rPr>
              <w:instrText xml:space="preserve"> PAGEREF _Toc23173670 \h </w:instrText>
            </w:r>
          </w:ins>
          <w:r>
            <w:rPr>
              <w:noProof/>
              <w:webHidden/>
            </w:rPr>
          </w:r>
          <w:r>
            <w:rPr>
              <w:noProof/>
              <w:webHidden/>
            </w:rPr>
            <w:fldChar w:fldCharType="separate"/>
          </w:r>
          <w:ins w:id="69" w:author="Calil Amaral" w:date="2019-11-01T02:35:00Z">
            <w:r w:rsidR="001D610F">
              <w:rPr>
                <w:noProof/>
                <w:webHidden/>
              </w:rPr>
              <w:t>11</w:t>
            </w:r>
          </w:ins>
          <w:ins w:id="70" w:author="Calil Amaral" w:date="2019-10-28T16:47:00Z">
            <w:r>
              <w:rPr>
                <w:noProof/>
                <w:webHidden/>
              </w:rPr>
              <w:fldChar w:fldCharType="end"/>
            </w:r>
            <w:r w:rsidRPr="00703839">
              <w:rPr>
                <w:rStyle w:val="Hyperlink"/>
                <w:noProof/>
              </w:rPr>
              <w:fldChar w:fldCharType="end"/>
            </w:r>
          </w:ins>
        </w:p>
        <w:p w14:paraId="7904F7D0" w14:textId="22A8A1B0" w:rsidR="00C2289B" w:rsidRDefault="00C2289B">
          <w:pPr>
            <w:pStyle w:val="TOC3"/>
            <w:tabs>
              <w:tab w:val="left" w:pos="1540"/>
              <w:tab w:val="right" w:leader="dot" w:pos="9061"/>
            </w:tabs>
            <w:rPr>
              <w:ins w:id="71" w:author="Calil Amaral" w:date="2019-10-28T16:47:00Z"/>
              <w:rFonts w:asciiTheme="minorHAnsi" w:eastAsiaTheme="minorEastAsia" w:hAnsiTheme="minorHAnsi" w:cstheme="minorBidi"/>
              <w:noProof/>
              <w:sz w:val="22"/>
              <w:szCs w:val="22"/>
              <w:lang w:val="en-US"/>
            </w:rPr>
          </w:pPr>
          <w:ins w:id="72"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"_Toc23173671"</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2.2.2</w:t>
            </w:r>
            <w:r>
              <w:rPr>
                <w:rFonts w:asciiTheme="minorHAnsi" w:eastAsiaTheme="minorEastAsia" w:hAnsiTheme="minorHAnsi" w:cstheme="minorBidi"/>
                <w:noProof/>
                <w:sz w:val="22"/>
                <w:szCs w:val="22"/>
                <w:lang w:val="en-US"/>
              </w:rPr>
              <w:tab/>
            </w:r>
            <w:r w:rsidRPr="00703839">
              <w:rPr>
                <w:rStyle w:val="Hyperlink"/>
                <w:noProof/>
                <w:lang w:val="en-US"/>
              </w:rPr>
              <w:t>Thermal cycles and reported effects</w:t>
            </w:r>
            <w:r>
              <w:rPr>
                <w:noProof/>
                <w:webHidden/>
              </w:rPr>
              <w:tab/>
            </w:r>
            <w:r>
              <w:rPr>
                <w:noProof/>
                <w:webHidden/>
              </w:rPr>
              <w:fldChar w:fldCharType="begin"/>
            </w:r>
            <w:r>
              <w:rPr>
                <w:noProof/>
                <w:webHidden/>
              </w:rPr>
              <w:instrText xml:space="preserve"> PAGEREF _Toc23173671 \h </w:instrText>
            </w:r>
          </w:ins>
          <w:r>
            <w:rPr>
              <w:noProof/>
              <w:webHidden/>
            </w:rPr>
          </w:r>
          <w:r>
            <w:rPr>
              <w:noProof/>
              <w:webHidden/>
            </w:rPr>
            <w:fldChar w:fldCharType="separate"/>
          </w:r>
          <w:ins w:id="73" w:author="Calil Amaral" w:date="2019-11-01T02:35:00Z">
            <w:r w:rsidR="001D610F">
              <w:rPr>
                <w:noProof/>
                <w:webHidden/>
              </w:rPr>
              <w:t>13</w:t>
            </w:r>
          </w:ins>
          <w:ins w:id="74" w:author="Calil Amaral" w:date="2019-10-28T16:47:00Z">
            <w:r>
              <w:rPr>
                <w:noProof/>
                <w:webHidden/>
              </w:rPr>
              <w:fldChar w:fldCharType="end"/>
            </w:r>
            <w:r w:rsidRPr="00703839">
              <w:rPr>
                <w:rStyle w:val="Hyperlink"/>
                <w:noProof/>
              </w:rPr>
              <w:fldChar w:fldCharType="end"/>
            </w:r>
          </w:ins>
        </w:p>
        <w:p w14:paraId="4EA3CDE3" w14:textId="1A9A7637" w:rsidR="00C2289B" w:rsidRDefault="00C2289B">
          <w:pPr>
            <w:pStyle w:val="TOC3"/>
            <w:tabs>
              <w:tab w:val="left" w:pos="1540"/>
              <w:tab w:val="right" w:leader="dot" w:pos="9061"/>
            </w:tabs>
            <w:rPr>
              <w:ins w:id="75" w:author="Calil Amaral" w:date="2019-10-28T16:47:00Z"/>
              <w:rFonts w:asciiTheme="minorHAnsi" w:eastAsiaTheme="minorEastAsia" w:hAnsiTheme="minorHAnsi" w:cstheme="minorBidi"/>
              <w:noProof/>
              <w:sz w:val="22"/>
              <w:szCs w:val="22"/>
              <w:lang w:val="en-US"/>
            </w:rPr>
          </w:pPr>
          <w:ins w:id="76"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"_Toc23173672"</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2.2.3</w:t>
            </w:r>
            <w:r>
              <w:rPr>
                <w:rFonts w:asciiTheme="minorHAnsi" w:eastAsiaTheme="minorEastAsia" w:hAnsiTheme="minorHAnsi" w:cstheme="minorBidi"/>
                <w:noProof/>
                <w:sz w:val="22"/>
                <w:szCs w:val="22"/>
                <w:lang w:val="en-US"/>
              </w:rPr>
              <w:tab/>
            </w:r>
            <w:r w:rsidRPr="00703839">
              <w:rPr>
                <w:rStyle w:val="Hyperlink"/>
                <w:noProof/>
                <w:lang w:val="en-US"/>
              </w:rPr>
              <w:t>Residual porosity and reported effects</w:t>
            </w:r>
            <w:r>
              <w:rPr>
                <w:noProof/>
                <w:webHidden/>
              </w:rPr>
              <w:tab/>
            </w:r>
            <w:r>
              <w:rPr>
                <w:noProof/>
                <w:webHidden/>
              </w:rPr>
              <w:fldChar w:fldCharType="begin"/>
            </w:r>
            <w:r>
              <w:rPr>
                <w:noProof/>
                <w:webHidden/>
              </w:rPr>
              <w:instrText xml:space="preserve"> PAGEREF _Toc23173672 \h </w:instrText>
            </w:r>
          </w:ins>
          <w:r>
            <w:rPr>
              <w:noProof/>
              <w:webHidden/>
            </w:rPr>
          </w:r>
          <w:r>
            <w:rPr>
              <w:noProof/>
              <w:webHidden/>
            </w:rPr>
            <w:fldChar w:fldCharType="separate"/>
          </w:r>
          <w:ins w:id="77" w:author="Calil Amaral" w:date="2019-11-01T02:35:00Z">
            <w:r w:rsidR="001D610F">
              <w:rPr>
                <w:noProof/>
                <w:webHidden/>
              </w:rPr>
              <w:t>15</w:t>
            </w:r>
          </w:ins>
          <w:ins w:id="78" w:author="Calil Amaral" w:date="2019-10-28T16:47:00Z">
            <w:r>
              <w:rPr>
                <w:noProof/>
                <w:webHidden/>
              </w:rPr>
              <w:fldChar w:fldCharType="end"/>
            </w:r>
            <w:r w:rsidRPr="00703839">
              <w:rPr>
                <w:rStyle w:val="Hyperlink"/>
                <w:noProof/>
              </w:rPr>
              <w:fldChar w:fldCharType="end"/>
            </w:r>
          </w:ins>
        </w:p>
        <w:p w14:paraId="7D1E69E2" w14:textId="061DB393" w:rsidR="00C2289B" w:rsidRDefault="00C2289B">
          <w:pPr>
            <w:pStyle w:val="TOC3"/>
            <w:tabs>
              <w:tab w:val="left" w:pos="1540"/>
              <w:tab w:val="right" w:leader="dot" w:pos="9061"/>
            </w:tabs>
            <w:rPr>
              <w:ins w:id="79" w:author="Calil Amaral" w:date="2019-10-28T16:47:00Z"/>
              <w:rFonts w:asciiTheme="minorHAnsi" w:eastAsiaTheme="minorEastAsia" w:hAnsiTheme="minorHAnsi" w:cstheme="minorBidi"/>
              <w:noProof/>
              <w:sz w:val="22"/>
              <w:szCs w:val="22"/>
              <w:lang w:val="en-US"/>
            </w:rPr>
          </w:pPr>
          <w:ins w:id="80"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"_Toc23173673"</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2.2.4</w:t>
            </w:r>
            <w:r>
              <w:rPr>
                <w:rFonts w:asciiTheme="minorHAnsi" w:eastAsiaTheme="minorEastAsia" w:hAnsiTheme="minorHAnsi" w:cstheme="minorBidi"/>
                <w:noProof/>
                <w:sz w:val="22"/>
                <w:szCs w:val="22"/>
                <w:lang w:val="en-US"/>
              </w:rPr>
              <w:tab/>
            </w:r>
            <w:r w:rsidRPr="00703839">
              <w:rPr>
                <w:rStyle w:val="Hyperlink"/>
                <w:noProof/>
                <w:lang w:val="en-US"/>
              </w:rPr>
              <w:t>Reported strength and dependence on other factors</w:t>
            </w:r>
            <w:r>
              <w:rPr>
                <w:noProof/>
                <w:webHidden/>
              </w:rPr>
              <w:tab/>
            </w:r>
            <w:r>
              <w:rPr>
                <w:noProof/>
                <w:webHidden/>
              </w:rPr>
              <w:fldChar w:fldCharType="begin"/>
            </w:r>
            <w:r>
              <w:rPr>
                <w:noProof/>
                <w:webHidden/>
              </w:rPr>
              <w:instrText xml:space="preserve"> PAGEREF _Toc23173673 \h </w:instrText>
            </w:r>
          </w:ins>
          <w:r>
            <w:rPr>
              <w:noProof/>
              <w:webHidden/>
            </w:rPr>
          </w:r>
          <w:r>
            <w:rPr>
              <w:noProof/>
              <w:webHidden/>
            </w:rPr>
            <w:fldChar w:fldCharType="separate"/>
          </w:r>
          <w:ins w:id="81" w:author="Calil Amaral" w:date="2019-11-01T02:35:00Z">
            <w:r w:rsidR="001D610F">
              <w:rPr>
                <w:noProof/>
                <w:webHidden/>
              </w:rPr>
              <w:t>16</w:t>
            </w:r>
          </w:ins>
          <w:ins w:id="82" w:author="Calil Amaral" w:date="2019-10-28T16:47:00Z">
            <w:r>
              <w:rPr>
                <w:noProof/>
                <w:webHidden/>
              </w:rPr>
              <w:fldChar w:fldCharType="end"/>
            </w:r>
            <w:r w:rsidRPr="00703839">
              <w:rPr>
                <w:rStyle w:val="Hyperlink"/>
                <w:noProof/>
              </w:rPr>
              <w:fldChar w:fldCharType="end"/>
            </w:r>
          </w:ins>
        </w:p>
        <w:p w14:paraId="12D0FCF0" w14:textId="6442B908" w:rsidR="00C2289B" w:rsidRDefault="00C2289B">
          <w:pPr>
            <w:pStyle w:val="TOC1"/>
            <w:tabs>
              <w:tab w:val="left" w:pos="880"/>
            </w:tabs>
            <w:rPr>
              <w:ins w:id="83" w:author="Calil Amaral" w:date="2019-10-28T16:47:00Z"/>
              <w:rFonts w:asciiTheme="minorHAnsi" w:eastAsiaTheme="minorEastAsia" w:hAnsiTheme="minorHAnsi" w:cstheme="minorBidi"/>
              <w:b w:val="0"/>
              <w:sz w:val="22"/>
              <w:szCs w:val="22"/>
              <w:lang w:val="en-US"/>
            </w:rPr>
          </w:pPr>
          <w:ins w:id="84" w:author="Calil Amaral" w:date="2019-10-28T16:47:00Z">
            <w:r w:rsidRPr="00703839">
              <w:rPr>
                <w:rStyle w:val="Hyperlink"/>
              </w:rPr>
              <w:fldChar w:fldCharType="begin"/>
            </w:r>
            <w:r w:rsidRPr="00703839">
              <w:rPr>
                <w:rStyle w:val="Hyperlink"/>
              </w:rPr>
              <w:instrText xml:space="preserve"> </w:instrText>
            </w:r>
            <w:r>
              <w:instrText>HYPERLINK \l "_Toc23173674"</w:instrText>
            </w:r>
            <w:r w:rsidRPr="00703839">
              <w:rPr>
                <w:rStyle w:val="Hyperlink"/>
              </w:rPr>
              <w:instrText xml:space="preserve"> </w:instrText>
            </w:r>
            <w:r w:rsidRPr="00703839">
              <w:rPr>
                <w:rStyle w:val="Hyperlink"/>
              </w:rPr>
              <w:fldChar w:fldCharType="separate"/>
            </w:r>
            <w:r w:rsidRPr="00703839">
              <w:rPr>
                <w:rStyle w:val="Hyperlink"/>
              </w:rPr>
              <w:t>3</w:t>
            </w:r>
            <w:r>
              <w:rPr>
                <w:rFonts w:asciiTheme="minorHAnsi" w:eastAsiaTheme="minorEastAsia" w:hAnsiTheme="minorHAnsi" w:cstheme="minorBidi"/>
                <w:b w:val="0"/>
                <w:sz w:val="22"/>
                <w:szCs w:val="22"/>
                <w:lang w:val="en-US"/>
              </w:rPr>
              <w:tab/>
            </w:r>
            <w:r w:rsidRPr="00703839">
              <w:rPr>
                <w:rStyle w:val="Hyperlink"/>
              </w:rPr>
              <w:t>MATERIALS AND METHODS</w:t>
            </w:r>
            <w:r>
              <w:rPr>
                <w:webHidden/>
              </w:rPr>
              <w:tab/>
            </w:r>
            <w:r>
              <w:rPr>
                <w:webHidden/>
              </w:rPr>
              <w:fldChar w:fldCharType="begin"/>
            </w:r>
            <w:r>
              <w:rPr>
                <w:webHidden/>
              </w:rPr>
              <w:instrText xml:space="preserve"> PAGEREF _Toc23173674 \h </w:instrText>
            </w:r>
          </w:ins>
          <w:r>
            <w:rPr>
              <w:webHidden/>
            </w:rPr>
          </w:r>
          <w:r>
            <w:rPr>
              <w:webHidden/>
            </w:rPr>
            <w:fldChar w:fldCharType="separate"/>
          </w:r>
          <w:ins w:id="85" w:author="Calil Amaral" w:date="2019-11-01T02:35:00Z">
            <w:r w:rsidR="001D610F">
              <w:rPr>
                <w:webHidden/>
              </w:rPr>
              <w:t>17</w:t>
            </w:r>
          </w:ins>
          <w:ins w:id="86" w:author="Calil Amaral" w:date="2019-10-28T16:47:00Z">
            <w:r>
              <w:rPr>
                <w:webHidden/>
              </w:rPr>
              <w:fldChar w:fldCharType="end"/>
            </w:r>
            <w:r w:rsidRPr="00703839">
              <w:rPr>
                <w:rStyle w:val="Hyperlink"/>
              </w:rPr>
              <w:fldChar w:fldCharType="end"/>
            </w:r>
          </w:ins>
        </w:p>
        <w:p w14:paraId="76844426" w14:textId="09A4AFCD" w:rsidR="00C2289B" w:rsidRDefault="00C2289B">
          <w:pPr>
            <w:pStyle w:val="TOC2"/>
            <w:tabs>
              <w:tab w:val="left" w:pos="1320"/>
              <w:tab w:val="right" w:leader="dot" w:pos="9061"/>
            </w:tabs>
            <w:rPr>
              <w:ins w:id="87" w:author="Calil Amaral" w:date="2019-10-28T16:47:00Z"/>
              <w:rFonts w:asciiTheme="minorHAnsi" w:eastAsiaTheme="minorEastAsia" w:hAnsiTheme="minorHAnsi" w:cstheme="minorBidi"/>
              <w:noProof/>
              <w:sz w:val="22"/>
              <w:szCs w:val="22"/>
              <w:lang w:val="en-US"/>
            </w:rPr>
          </w:pPr>
          <w:ins w:id="88"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"_Toc23173675"</w:instrText>
            </w:r>
            <w:r w:rsidRPr="00703839">
              <w:rPr>
                <w:rStyle w:val="Hyperlink"/>
                <w:noProof/>
              </w:rPr>
              <w:instrText xml:space="preserve"> </w:instrText>
            </w:r>
            <w:r w:rsidRPr="00703839">
              <w:rPr>
                <w:rStyle w:val="Hyperlink"/>
                <w:noProof/>
              </w:rPr>
              <w:fldChar w:fldCharType="separate"/>
            </w:r>
            <w:r w:rsidRPr="00703839">
              <w:rPr>
                <w:rStyle w:val="Hyperlink"/>
                <w:noProof/>
              </w:rPr>
              <w:t>3.1</w:t>
            </w:r>
            <w:r>
              <w:rPr>
                <w:rFonts w:asciiTheme="minorHAnsi" w:eastAsiaTheme="minorEastAsia" w:hAnsiTheme="minorHAnsi" w:cstheme="minorBidi"/>
                <w:noProof/>
                <w:sz w:val="22"/>
                <w:szCs w:val="22"/>
                <w:lang w:val="en-US"/>
              </w:rPr>
              <w:tab/>
            </w:r>
            <w:r w:rsidRPr="00703839">
              <w:rPr>
                <w:rStyle w:val="Hyperlink"/>
                <w:noProof/>
              </w:rPr>
              <w:t>METHODOLOGY</w:t>
            </w:r>
            <w:r>
              <w:rPr>
                <w:noProof/>
                <w:webHidden/>
              </w:rPr>
              <w:tab/>
            </w:r>
            <w:r>
              <w:rPr>
                <w:noProof/>
                <w:webHidden/>
              </w:rPr>
              <w:fldChar w:fldCharType="begin"/>
            </w:r>
            <w:r>
              <w:rPr>
                <w:noProof/>
                <w:webHidden/>
              </w:rPr>
              <w:instrText xml:space="preserve"> PAGEREF _Toc23173675 \h </w:instrText>
            </w:r>
          </w:ins>
          <w:r>
            <w:rPr>
              <w:noProof/>
              <w:webHidden/>
            </w:rPr>
          </w:r>
          <w:r>
            <w:rPr>
              <w:noProof/>
              <w:webHidden/>
            </w:rPr>
            <w:fldChar w:fldCharType="separate"/>
          </w:r>
          <w:ins w:id="89" w:author="Calil Amaral" w:date="2019-11-01T02:35:00Z">
            <w:r w:rsidR="001D610F">
              <w:rPr>
                <w:noProof/>
                <w:webHidden/>
              </w:rPr>
              <w:t>17</w:t>
            </w:r>
          </w:ins>
          <w:ins w:id="90" w:author="Calil Amaral" w:date="2019-10-28T16:47:00Z">
            <w:r>
              <w:rPr>
                <w:noProof/>
                <w:webHidden/>
              </w:rPr>
              <w:fldChar w:fldCharType="end"/>
            </w:r>
            <w:r w:rsidRPr="00703839">
              <w:rPr>
                <w:rStyle w:val="Hyperlink"/>
                <w:noProof/>
              </w:rPr>
              <w:fldChar w:fldCharType="end"/>
            </w:r>
          </w:ins>
        </w:p>
        <w:p w14:paraId="4B375227" w14:textId="237F0BC8" w:rsidR="00C2289B" w:rsidRDefault="00C2289B">
          <w:pPr>
            <w:pStyle w:val="TOC2"/>
            <w:tabs>
              <w:tab w:val="left" w:pos="1320"/>
              <w:tab w:val="right" w:leader="dot" w:pos="9061"/>
            </w:tabs>
            <w:rPr>
              <w:ins w:id="91" w:author="Calil Amaral" w:date="2019-10-28T16:47:00Z"/>
              <w:rFonts w:asciiTheme="minorHAnsi" w:eastAsiaTheme="minorEastAsia" w:hAnsiTheme="minorHAnsi" w:cstheme="minorBidi"/>
              <w:noProof/>
              <w:sz w:val="22"/>
              <w:szCs w:val="22"/>
              <w:lang w:val="en-US"/>
            </w:rPr>
          </w:pPr>
          <w:ins w:id="92"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"_Toc23173676"</w:instrText>
            </w:r>
            <w:r w:rsidRPr="00703839">
              <w:rPr>
                <w:rStyle w:val="Hyperlink"/>
                <w:noProof/>
              </w:rPr>
              <w:instrText xml:space="preserve"> </w:instrText>
            </w:r>
            <w:r w:rsidRPr="00703839">
              <w:rPr>
                <w:rStyle w:val="Hyperlink"/>
                <w:noProof/>
              </w:rPr>
              <w:fldChar w:fldCharType="separate"/>
            </w:r>
            <w:r w:rsidRPr="00703839">
              <w:rPr>
                <w:rStyle w:val="Hyperlink"/>
                <w:noProof/>
              </w:rPr>
              <w:t>3.2</w:t>
            </w:r>
            <w:r>
              <w:rPr>
                <w:rFonts w:asciiTheme="minorHAnsi" w:eastAsiaTheme="minorEastAsia" w:hAnsiTheme="minorHAnsi" w:cstheme="minorBidi"/>
                <w:noProof/>
                <w:sz w:val="22"/>
                <w:szCs w:val="22"/>
                <w:lang w:val="en-US"/>
              </w:rPr>
              <w:tab/>
            </w:r>
            <w:r w:rsidRPr="00703839">
              <w:rPr>
                <w:rStyle w:val="Hyperlink"/>
                <w:noProof/>
              </w:rPr>
              <w:t>TECHNICAL AND FINANCIAL RESOURCES</w:t>
            </w:r>
            <w:r>
              <w:rPr>
                <w:noProof/>
                <w:webHidden/>
              </w:rPr>
              <w:tab/>
            </w:r>
            <w:r>
              <w:rPr>
                <w:noProof/>
                <w:webHidden/>
              </w:rPr>
              <w:fldChar w:fldCharType="begin"/>
            </w:r>
            <w:r>
              <w:rPr>
                <w:noProof/>
                <w:webHidden/>
              </w:rPr>
              <w:instrText xml:space="preserve"> PAGEREF _Toc23173676 \h </w:instrText>
            </w:r>
          </w:ins>
          <w:r>
            <w:rPr>
              <w:noProof/>
              <w:webHidden/>
            </w:rPr>
          </w:r>
          <w:r>
            <w:rPr>
              <w:noProof/>
              <w:webHidden/>
            </w:rPr>
            <w:fldChar w:fldCharType="separate"/>
          </w:r>
          <w:ins w:id="93" w:author="Calil Amaral" w:date="2019-11-01T02:35:00Z">
            <w:r w:rsidR="001D610F">
              <w:rPr>
                <w:noProof/>
                <w:webHidden/>
              </w:rPr>
              <w:t>19</w:t>
            </w:r>
          </w:ins>
          <w:ins w:id="94" w:author="Calil Amaral" w:date="2019-10-28T16:47:00Z">
            <w:r>
              <w:rPr>
                <w:noProof/>
                <w:webHidden/>
              </w:rPr>
              <w:fldChar w:fldCharType="end"/>
            </w:r>
            <w:r w:rsidRPr="00703839">
              <w:rPr>
                <w:rStyle w:val="Hyperlink"/>
                <w:noProof/>
              </w:rPr>
              <w:fldChar w:fldCharType="end"/>
            </w:r>
          </w:ins>
        </w:p>
        <w:p w14:paraId="24576ED2" w14:textId="2ED93EF0" w:rsidR="00C2289B" w:rsidRDefault="00C2289B">
          <w:pPr>
            <w:pStyle w:val="TOC1"/>
            <w:tabs>
              <w:tab w:val="left" w:pos="880"/>
            </w:tabs>
            <w:rPr>
              <w:ins w:id="95" w:author="Calil Amaral" w:date="2019-10-28T16:47:00Z"/>
              <w:rFonts w:asciiTheme="minorHAnsi" w:eastAsiaTheme="minorEastAsia" w:hAnsiTheme="minorHAnsi" w:cstheme="minorBidi"/>
              <w:b w:val="0"/>
              <w:sz w:val="22"/>
              <w:szCs w:val="22"/>
              <w:lang w:val="en-US"/>
            </w:rPr>
          </w:pPr>
          <w:ins w:id="96" w:author="Calil Amaral" w:date="2019-10-28T16:47:00Z">
            <w:r w:rsidRPr="00703839">
              <w:rPr>
                <w:rStyle w:val="Hyperlink"/>
              </w:rPr>
              <w:fldChar w:fldCharType="begin"/>
            </w:r>
            <w:r w:rsidRPr="00703839">
              <w:rPr>
                <w:rStyle w:val="Hyperlink"/>
              </w:rPr>
              <w:instrText xml:space="preserve"> </w:instrText>
            </w:r>
            <w:r>
              <w:instrText>HYPERLINK \l "_Toc23173677"</w:instrText>
            </w:r>
            <w:r w:rsidRPr="00703839">
              <w:rPr>
                <w:rStyle w:val="Hyperlink"/>
              </w:rPr>
              <w:instrText xml:space="preserve"> </w:instrText>
            </w:r>
            <w:r w:rsidRPr="00703839">
              <w:rPr>
                <w:rStyle w:val="Hyperlink"/>
              </w:rPr>
              <w:fldChar w:fldCharType="separate"/>
            </w:r>
            <w:r w:rsidRPr="00703839">
              <w:rPr>
                <w:rStyle w:val="Hyperlink"/>
                <w:lang w:val="en-US"/>
              </w:rPr>
              <w:t>2.</w:t>
            </w:r>
            <w:r>
              <w:rPr>
                <w:rFonts w:asciiTheme="minorHAnsi" w:eastAsiaTheme="minorEastAsia" w:hAnsiTheme="minorHAnsi" w:cstheme="minorBidi"/>
                <w:b w:val="0"/>
                <w:sz w:val="22"/>
                <w:szCs w:val="22"/>
                <w:lang w:val="en-US"/>
              </w:rPr>
              <w:tab/>
            </w:r>
            <w:r w:rsidRPr="00703839">
              <w:rPr>
                <w:rStyle w:val="Hyperlink"/>
                <w:lang w:val="en-US"/>
              </w:rPr>
              <w:t>SCHEDULE</w:t>
            </w:r>
            <w:r>
              <w:rPr>
                <w:webHidden/>
              </w:rPr>
              <w:tab/>
            </w:r>
            <w:r>
              <w:rPr>
                <w:webHidden/>
              </w:rPr>
              <w:fldChar w:fldCharType="begin"/>
            </w:r>
            <w:r>
              <w:rPr>
                <w:webHidden/>
              </w:rPr>
              <w:instrText xml:space="preserve"> PAGEREF _Toc23173677 \h </w:instrText>
            </w:r>
          </w:ins>
          <w:r>
            <w:rPr>
              <w:webHidden/>
            </w:rPr>
          </w:r>
          <w:r>
            <w:rPr>
              <w:webHidden/>
            </w:rPr>
            <w:fldChar w:fldCharType="separate"/>
          </w:r>
          <w:ins w:id="97" w:author="Calil Amaral" w:date="2019-11-01T02:35:00Z">
            <w:r w:rsidR="001D610F">
              <w:rPr>
                <w:webHidden/>
              </w:rPr>
              <w:t>20</w:t>
            </w:r>
          </w:ins>
          <w:ins w:id="98" w:author="Calil Amaral" w:date="2019-10-28T16:47:00Z">
            <w:r>
              <w:rPr>
                <w:webHidden/>
              </w:rPr>
              <w:fldChar w:fldCharType="end"/>
            </w:r>
            <w:r w:rsidRPr="00703839">
              <w:rPr>
                <w:rStyle w:val="Hyperlink"/>
              </w:rPr>
              <w:fldChar w:fldCharType="end"/>
            </w:r>
          </w:ins>
        </w:p>
        <w:p w14:paraId="49434129" w14:textId="25E89315" w:rsidR="00C2289B" w:rsidRDefault="00C2289B">
          <w:pPr>
            <w:pStyle w:val="TOC1"/>
            <w:tabs>
              <w:tab w:val="left" w:pos="880"/>
            </w:tabs>
            <w:rPr>
              <w:ins w:id="99" w:author="Calil Amaral" w:date="2019-10-28T16:47:00Z"/>
              <w:rFonts w:asciiTheme="minorHAnsi" w:eastAsiaTheme="minorEastAsia" w:hAnsiTheme="minorHAnsi" w:cstheme="minorBidi"/>
              <w:b w:val="0"/>
              <w:sz w:val="22"/>
              <w:szCs w:val="22"/>
              <w:lang w:val="en-US"/>
            </w:rPr>
          </w:pPr>
          <w:ins w:id="100" w:author="Calil Amaral" w:date="2019-10-28T16:47:00Z">
            <w:r w:rsidRPr="00703839">
              <w:rPr>
                <w:rStyle w:val="Hyperlink"/>
              </w:rPr>
              <w:fldChar w:fldCharType="begin"/>
            </w:r>
            <w:r w:rsidRPr="00703839">
              <w:rPr>
                <w:rStyle w:val="Hyperlink"/>
              </w:rPr>
              <w:instrText xml:space="preserve"> </w:instrText>
            </w:r>
            <w:r>
              <w:instrText>HYPERLINK \l "_Toc23173678"</w:instrText>
            </w:r>
            <w:r w:rsidRPr="00703839">
              <w:rPr>
                <w:rStyle w:val="Hyperlink"/>
              </w:rPr>
              <w:instrText xml:space="preserve"> </w:instrText>
            </w:r>
            <w:r w:rsidRPr="00703839">
              <w:rPr>
                <w:rStyle w:val="Hyperlink"/>
              </w:rPr>
              <w:fldChar w:fldCharType="separate"/>
            </w:r>
            <w:r w:rsidRPr="00703839">
              <w:rPr>
                <w:rStyle w:val="Hyperlink"/>
                <w:lang w:val="en-US"/>
              </w:rPr>
              <w:t>4</w:t>
            </w:r>
            <w:r>
              <w:rPr>
                <w:rFonts w:asciiTheme="minorHAnsi" w:eastAsiaTheme="minorEastAsia" w:hAnsiTheme="minorHAnsi" w:cstheme="minorBidi"/>
                <w:b w:val="0"/>
                <w:sz w:val="22"/>
                <w:szCs w:val="22"/>
                <w:lang w:val="en-US"/>
              </w:rPr>
              <w:tab/>
            </w:r>
            <w:r w:rsidRPr="00703839">
              <w:rPr>
                <w:rStyle w:val="Hyperlink"/>
                <w:lang w:val="en-US"/>
              </w:rPr>
              <w:t>REFERENCES</w:t>
            </w:r>
            <w:r>
              <w:rPr>
                <w:webHidden/>
              </w:rPr>
              <w:tab/>
            </w:r>
            <w:r>
              <w:rPr>
                <w:webHidden/>
              </w:rPr>
              <w:fldChar w:fldCharType="begin"/>
            </w:r>
            <w:r>
              <w:rPr>
                <w:webHidden/>
              </w:rPr>
              <w:instrText xml:space="preserve"> PAGEREF _Toc23173678 \h </w:instrText>
            </w:r>
          </w:ins>
          <w:r>
            <w:rPr>
              <w:webHidden/>
            </w:rPr>
          </w:r>
          <w:r>
            <w:rPr>
              <w:webHidden/>
            </w:rPr>
            <w:fldChar w:fldCharType="separate"/>
          </w:r>
          <w:ins w:id="101" w:author="Calil Amaral" w:date="2019-11-01T02:35:00Z">
            <w:r w:rsidR="001D610F">
              <w:rPr>
                <w:webHidden/>
              </w:rPr>
              <w:t>20</w:t>
            </w:r>
          </w:ins>
          <w:ins w:id="102" w:author="Calil Amaral" w:date="2019-10-28T16:47:00Z">
            <w:r>
              <w:rPr>
                <w:webHidden/>
              </w:rPr>
              <w:fldChar w:fldCharType="end"/>
            </w:r>
            <w:r w:rsidRPr="00703839">
              <w:rPr>
                <w:rStyle w:val="Hyperlink"/>
              </w:rPr>
              <w:fldChar w:fldCharType="end"/>
            </w:r>
          </w:ins>
        </w:p>
        <w:p w14:paraId="0AC586C3" w14:textId="5567B5DE" w:rsidR="00BF4A13" w:rsidDel="00EE4CE3" w:rsidRDefault="00BF4A13">
          <w:pPr>
            <w:pStyle w:val="TOC1"/>
            <w:tabs>
              <w:tab w:val="left" w:pos="880"/>
            </w:tabs>
            <w:rPr>
              <w:del w:id="103" w:author="Calil Amaral" w:date="2019-10-28T15:52:00Z"/>
              <w:rFonts w:asciiTheme="minorHAnsi" w:eastAsiaTheme="minorEastAsia" w:hAnsiTheme="minorHAnsi" w:cstheme="minorBidi"/>
              <w:b w:val="0"/>
              <w:sz w:val="22"/>
              <w:szCs w:val="22"/>
              <w:lang w:val="en-US"/>
            </w:rPr>
          </w:pPr>
          <w:del w:id="104" w:author="Calil Amaral" w:date="2019-10-28T15:52:00Z">
            <w:r w:rsidRPr="00EE4CE3" w:rsidDel="00EE4CE3">
              <w:rPr>
                <w:rPrChange w:id="105" w:author="Calil Amaral" w:date="2019-10-28T15:52:00Z">
                  <w:rPr>
                    <w:rStyle w:val="Hyperlink"/>
                    <w:b w:val="0"/>
                    <w:lang w:val="en-US"/>
                  </w:rPr>
                </w:rPrChange>
              </w:rPr>
              <w:delText>1</w:delText>
            </w:r>
            <w:r w:rsidDel="00EE4CE3">
              <w:rPr>
                <w:rFonts w:asciiTheme="minorHAnsi" w:eastAsiaTheme="minorEastAsia" w:hAnsiTheme="minorHAnsi" w:cstheme="minorBidi"/>
                <w:b w:val="0"/>
                <w:sz w:val="22"/>
                <w:szCs w:val="22"/>
                <w:lang w:val="en-US"/>
              </w:rPr>
              <w:tab/>
            </w:r>
            <w:r w:rsidRPr="00EE4CE3" w:rsidDel="00EE4CE3">
              <w:rPr>
                <w:rPrChange w:id="106" w:author="Calil Amaral" w:date="2019-10-28T15:52:00Z">
                  <w:rPr>
                    <w:rStyle w:val="Hyperlink"/>
                    <w:b w:val="0"/>
                    <w:lang w:val="en-US"/>
                  </w:rPr>
                </w:rPrChange>
              </w:rPr>
              <w:delText>INTRODUCTION</w:delText>
            </w:r>
            <w:r w:rsidDel="00EE4CE3">
              <w:rPr>
                <w:webHidden/>
              </w:rPr>
              <w:tab/>
            </w:r>
            <w:r w:rsidR="001B6890" w:rsidDel="00EE4CE3">
              <w:rPr>
                <w:webHidden/>
              </w:rPr>
              <w:delText>3</w:delText>
            </w:r>
          </w:del>
        </w:p>
        <w:p w14:paraId="56CF9585" w14:textId="143615D1" w:rsidR="00BF4A13" w:rsidDel="00EE4CE3" w:rsidRDefault="00BF4A13">
          <w:pPr>
            <w:pStyle w:val="TOC2"/>
            <w:tabs>
              <w:tab w:val="left" w:pos="1320"/>
              <w:tab w:val="right" w:leader="dot" w:pos="9061"/>
            </w:tabs>
            <w:rPr>
              <w:del w:id="107" w:author="Calil Amaral" w:date="2019-10-28T15:52:00Z"/>
              <w:rFonts w:asciiTheme="minorHAnsi" w:eastAsiaTheme="minorEastAsia" w:hAnsiTheme="minorHAnsi" w:cstheme="minorBidi"/>
              <w:noProof/>
              <w:sz w:val="22"/>
              <w:szCs w:val="22"/>
              <w:lang w:val="en-US"/>
            </w:rPr>
          </w:pPr>
          <w:del w:id="108" w:author="Calil Amaral" w:date="2019-10-28T15:52:00Z">
            <w:r w:rsidRPr="00EE4CE3" w:rsidDel="00EE4CE3">
              <w:rPr>
                <w:rPrChange w:id="109" w:author="Calil Amaral" w:date="2019-10-28T15:52:00Z">
                  <w:rPr>
                    <w:rStyle w:val="Hyperlink"/>
                    <w:noProof/>
                    <w:lang w:val="en-US"/>
                  </w:rPr>
                </w:rPrChange>
              </w:rPr>
              <w:delText>1.1</w:delText>
            </w:r>
            <w:r w:rsidDel="00EE4CE3">
              <w:rPr>
                <w:rFonts w:asciiTheme="minorHAnsi" w:eastAsiaTheme="minorEastAsia" w:hAnsiTheme="minorHAnsi" w:cstheme="minorBidi"/>
                <w:noProof/>
                <w:sz w:val="22"/>
                <w:szCs w:val="22"/>
                <w:lang w:val="en-US"/>
              </w:rPr>
              <w:tab/>
            </w:r>
            <w:r w:rsidRPr="00EE4CE3" w:rsidDel="00EE4CE3">
              <w:rPr>
                <w:rPrChange w:id="110" w:author="Calil Amaral" w:date="2019-10-28T15:52:00Z">
                  <w:rPr>
                    <w:rStyle w:val="Hyperlink"/>
                    <w:noProof/>
                    <w:lang w:val="en-US"/>
                  </w:rPr>
                </w:rPrChange>
              </w:rPr>
              <w:delText>GOALS</w:delText>
            </w:r>
            <w:r w:rsidDel="00EE4CE3">
              <w:rPr>
                <w:noProof/>
                <w:webHidden/>
              </w:rPr>
              <w:tab/>
            </w:r>
            <w:r w:rsidR="001B6890" w:rsidDel="00EE4CE3">
              <w:rPr>
                <w:noProof/>
                <w:webHidden/>
              </w:rPr>
              <w:delText>5</w:delText>
            </w:r>
          </w:del>
        </w:p>
        <w:p w14:paraId="74A7EF5F" w14:textId="24C2F60B" w:rsidR="00BF4A13" w:rsidDel="00EE4CE3" w:rsidRDefault="00BF4A13">
          <w:pPr>
            <w:pStyle w:val="TOC3"/>
            <w:tabs>
              <w:tab w:val="left" w:pos="1540"/>
              <w:tab w:val="right" w:leader="dot" w:pos="9061"/>
            </w:tabs>
            <w:rPr>
              <w:del w:id="111" w:author="Calil Amaral" w:date="2019-10-28T15:52:00Z"/>
              <w:rFonts w:asciiTheme="minorHAnsi" w:eastAsiaTheme="minorEastAsia" w:hAnsiTheme="minorHAnsi" w:cstheme="minorBidi"/>
              <w:noProof/>
              <w:sz w:val="22"/>
              <w:szCs w:val="22"/>
              <w:lang w:val="en-US"/>
            </w:rPr>
          </w:pPr>
          <w:del w:id="112" w:author="Calil Amaral" w:date="2019-10-28T15:52:00Z">
            <w:r w:rsidRPr="00EE4CE3" w:rsidDel="00EE4CE3">
              <w:rPr>
                <w:rPrChange w:id="113" w:author="Calil Amaral" w:date="2019-10-28T15:52:00Z">
                  <w:rPr>
                    <w:rStyle w:val="Hyperlink"/>
                    <w:noProof/>
                    <w:lang w:val="en-US"/>
                  </w:rPr>
                </w:rPrChange>
              </w:rPr>
              <w:delText>1.1.1</w:delText>
            </w:r>
            <w:r w:rsidDel="00EE4CE3">
              <w:rPr>
                <w:rFonts w:asciiTheme="minorHAnsi" w:eastAsiaTheme="minorEastAsia" w:hAnsiTheme="minorHAnsi" w:cstheme="minorBidi"/>
                <w:noProof/>
                <w:sz w:val="22"/>
                <w:szCs w:val="22"/>
                <w:lang w:val="en-US"/>
              </w:rPr>
              <w:tab/>
            </w:r>
            <w:r w:rsidRPr="00EE4CE3" w:rsidDel="00EE4CE3">
              <w:rPr>
                <w:rPrChange w:id="114" w:author="Calil Amaral" w:date="2019-10-28T15:52:00Z">
                  <w:rPr>
                    <w:rStyle w:val="Hyperlink"/>
                    <w:noProof/>
                    <w:lang w:val="en-US"/>
                  </w:rPr>
                </w:rPrChange>
              </w:rPr>
              <w:delText>General goals</w:delText>
            </w:r>
            <w:r w:rsidDel="00EE4CE3">
              <w:rPr>
                <w:noProof/>
                <w:webHidden/>
              </w:rPr>
              <w:tab/>
            </w:r>
            <w:r w:rsidR="001B6890" w:rsidDel="00EE4CE3">
              <w:rPr>
                <w:noProof/>
                <w:webHidden/>
              </w:rPr>
              <w:delText>5</w:delText>
            </w:r>
          </w:del>
        </w:p>
        <w:p w14:paraId="69970A78" w14:textId="34433617" w:rsidR="00BF4A13" w:rsidDel="00EE4CE3" w:rsidRDefault="00BF4A13">
          <w:pPr>
            <w:pStyle w:val="TOC3"/>
            <w:tabs>
              <w:tab w:val="left" w:pos="1540"/>
              <w:tab w:val="right" w:leader="dot" w:pos="9061"/>
            </w:tabs>
            <w:rPr>
              <w:del w:id="115" w:author="Calil Amaral" w:date="2019-10-28T15:52:00Z"/>
              <w:rFonts w:asciiTheme="minorHAnsi" w:eastAsiaTheme="minorEastAsia" w:hAnsiTheme="minorHAnsi" w:cstheme="minorBidi"/>
              <w:noProof/>
              <w:sz w:val="22"/>
              <w:szCs w:val="22"/>
              <w:lang w:val="en-US"/>
            </w:rPr>
          </w:pPr>
          <w:del w:id="116" w:author="Calil Amaral" w:date="2019-10-28T15:52:00Z">
            <w:r w:rsidRPr="00EE4CE3" w:rsidDel="00EE4CE3">
              <w:rPr>
                <w:rPrChange w:id="117" w:author="Calil Amaral" w:date="2019-10-28T15:52:00Z">
                  <w:rPr>
                    <w:rStyle w:val="Hyperlink"/>
                    <w:noProof/>
                    <w:lang w:val="en-US"/>
                  </w:rPr>
                </w:rPrChange>
              </w:rPr>
              <w:delText>1.1.2</w:delText>
            </w:r>
            <w:r w:rsidDel="00EE4CE3">
              <w:rPr>
                <w:rFonts w:asciiTheme="minorHAnsi" w:eastAsiaTheme="minorEastAsia" w:hAnsiTheme="minorHAnsi" w:cstheme="minorBidi"/>
                <w:noProof/>
                <w:sz w:val="22"/>
                <w:szCs w:val="22"/>
                <w:lang w:val="en-US"/>
              </w:rPr>
              <w:tab/>
            </w:r>
            <w:r w:rsidRPr="00EE4CE3" w:rsidDel="00EE4CE3">
              <w:rPr>
                <w:rPrChange w:id="118" w:author="Calil Amaral" w:date="2019-10-28T15:52:00Z">
                  <w:rPr>
                    <w:rStyle w:val="Hyperlink"/>
                    <w:noProof/>
                    <w:lang w:val="en-US"/>
                  </w:rPr>
                </w:rPrChange>
              </w:rPr>
              <w:delText>Specific goals</w:delText>
            </w:r>
            <w:r w:rsidDel="00EE4CE3">
              <w:rPr>
                <w:noProof/>
                <w:webHidden/>
              </w:rPr>
              <w:tab/>
            </w:r>
            <w:r w:rsidR="001B6890" w:rsidDel="00EE4CE3">
              <w:rPr>
                <w:noProof/>
                <w:webHidden/>
              </w:rPr>
              <w:delText>5</w:delText>
            </w:r>
          </w:del>
        </w:p>
        <w:p w14:paraId="62797A47" w14:textId="7F13675A" w:rsidR="00BF4A13" w:rsidDel="00EE4CE3" w:rsidRDefault="00BF4A13">
          <w:pPr>
            <w:pStyle w:val="TOC1"/>
            <w:tabs>
              <w:tab w:val="left" w:pos="880"/>
            </w:tabs>
            <w:rPr>
              <w:del w:id="119" w:author="Calil Amaral" w:date="2019-10-28T15:52:00Z"/>
              <w:rFonts w:asciiTheme="minorHAnsi" w:eastAsiaTheme="minorEastAsia" w:hAnsiTheme="minorHAnsi" w:cstheme="minorBidi"/>
              <w:b w:val="0"/>
              <w:sz w:val="22"/>
              <w:szCs w:val="22"/>
              <w:lang w:val="en-US"/>
            </w:rPr>
          </w:pPr>
          <w:del w:id="120" w:author="Calil Amaral" w:date="2019-10-28T15:52:00Z">
            <w:r w:rsidRPr="00EE4CE3" w:rsidDel="00EE4CE3">
              <w:rPr>
                <w:rPrChange w:id="121" w:author="Calil Amaral" w:date="2019-10-28T15:52:00Z">
                  <w:rPr>
                    <w:rStyle w:val="Hyperlink"/>
                    <w:b w:val="0"/>
                    <w:lang w:val="en-US"/>
                  </w:rPr>
                </w:rPrChange>
              </w:rPr>
              <w:delText>2</w:delText>
            </w:r>
            <w:r w:rsidDel="00EE4CE3">
              <w:rPr>
                <w:rFonts w:asciiTheme="minorHAnsi" w:eastAsiaTheme="minorEastAsia" w:hAnsiTheme="minorHAnsi" w:cstheme="minorBidi"/>
                <w:b w:val="0"/>
                <w:sz w:val="22"/>
                <w:szCs w:val="22"/>
                <w:lang w:val="en-US"/>
              </w:rPr>
              <w:tab/>
            </w:r>
            <w:r w:rsidRPr="00EE4CE3" w:rsidDel="00EE4CE3">
              <w:rPr>
                <w:rPrChange w:id="122" w:author="Calil Amaral" w:date="2019-10-28T15:52:00Z">
                  <w:rPr>
                    <w:rStyle w:val="Hyperlink"/>
                    <w:b w:val="0"/>
                    <w:lang w:val="en-US"/>
                  </w:rPr>
                </w:rPrChange>
              </w:rPr>
              <w:delText>LIRETATURE REVIEW</w:delText>
            </w:r>
            <w:r w:rsidDel="00EE4CE3">
              <w:rPr>
                <w:webHidden/>
              </w:rPr>
              <w:tab/>
            </w:r>
            <w:r w:rsidR="001B6890" w:rsidDel="00EE4CE3">
              <w:rPr>
                <w:webHidden/>
              </w:rPr>
              <w:delText>6</w:delText>
            </w:r>
          </w:del>
        </w:p>
        <w:p w14:paraId="6954EA14" w14:textId="0B255A9B" w:rsidR="00BF4A13" w:rsidDel="00EE4CE3" w:rsidRDefault="00BF4A13">
          <w:pPr>
            <w:pStyle w:val="TOC2"/>
            <w:tabs>
              <w:tab w:val="left" w:pos="1320"/>
              <w:tab w:val="right" w:leader="dot" w:pos="9061"/>
            </w:tabs>
            <w:rPr>
              <w:del w:id="123" w:author="Calil Amaral" w:date="2019-10-28T15:52:00Z"/>
              <w:rFonts w:asciiTheme="minorHAnsi" w:eastAsiaTheme="minorEastAsia" w:hAnsiTheme="minorHAnsi" w:cstheme="minorBidi"/>
              <w:noProof/>
              <w:sz w:val="22"/>
              <w:szCs w:val="22"/>
              <w:lang w:val="en-US"/>
            </w:rPr>
          </w:pPr>
          <w:del w:id="124" w:author="Calil Amaral" w:date="2019-10-28T15:52:00Z">
            <w:r w:rsidRPr="00EE4CE3" w:rsidDel="00EE4CE3">
              <w:rPr>
                <w:rPrChange w:id="125" w:author="Calil Amaral" w:date="2019-10-28T15:52:00Z">
                  <w:rPr>
                    <w:rStyle w:val="Hyperlink"/>
                    <w:noProof/>
                    <w:lang w:val="en-US"/>
                  </w:rPr>
                </w:rPrChange>
              </w:rPr>
              <w:delText>2.1</w:delText>
            </w:r>
            <w:r w:rsidDel="00EE4CE3">
              <w:rPr>
                <w:rFonts w:asciiTheme="minorHAnsi" w:eastAsiaTheme="minorEastAsia" w:hAnsiTheme="minorHAnsi" w:cstheme="minorBidi"/>
                <w:noProof/>
                <w:sz w:val="22"/>
                <w:szCs w:val="22"/>
                <w:lang w:val="en-US"/>
              </w:rPr>
              <w:tab/>
            </w:r>
            <w:r w:rsidRPr="00EE4CE3" w:rsidDel="00EE4CE3">
              <w:rPr>
                <w:rPrChange w:id="126" w:author="Calil Amaral" w:date="2019-10-28T15:52:00Z">
                  <w:rPr>
                    <w:rStyle w:val="Hyperlink"/>
                    <w:noProof/>
                    <w:lang w:val="en-US"/>
                  </w:rPr>
                </w:rPrChange>
              </w:rPr>
              <w:delText>ADDITIVE MANUFACTURING</w:delText>
            </w:r>
            <w:r w:rsidDel="00EE4CE3">
              <w:rPr>
                <w:noProof/>
                <w:webHidden/>
              </w:rPr>
              <w:tab/>
            </w:r>
            <w:r w:rsidR="001B6890" w:rsidDel="00EE4CE3">
              <w:rPr>
                <w:noProof/>
                <w:webHidden/>
              </w:rPr>
              <w:delText>6</w:delText>
            </w:r>
          </w:del>
        </w:p>
        <w:p w14:paraId="79A4FDDE" w14:textId="3F1632CD" w:rsidR="00BF4A13" w:rsidDel="00EE4CE3" w:rsidRDefault="00BF4A13">
          <w:pPr>
            <w:pStyle w:val="TOC3"/>
            <w:tabs>
              <w:tab w:val="left" w:pos="1540"/>
              <w:tab w:val="right" w:leader="dot" w:pos="9061"/>
            </w:tabs>
            <w:rPr>
              <w:del w:id="127" w:author="Calil Amaral" w:date="2019-10-28T15:52:00Z"/>
              <w:rFonts w:asciiTheme="minorHAnsi" w:eastAsiaTheme="minorEastAsia" w:hAnsiTheme="minorHAnsi" w:cstheme="minorBidi"/>
              <w:noProof/>
              <w:sz w:val="22"/>
              <w:szCs w:val="22"/>
              <w:lang w:val="en-US"/>
            </w:rPr>
          </w:pPr>
          <w:del w:id="128" w:author="Calil Amaral" w:date="2019-10-28T15:52:00Z">
            <w:r w:rsidRPr="00EE4CE3" w:rsidDel="00EE4CE3">
              <w:rPr>
                <w:rPrChange w:id="129" w:author="Calil Amaral" w:date="2019-10-28T15:52:00Z">
                  <w:rPr>
                    <w:rStyle w:val="Hyperlink"/>
                    <w:noProof/>
                    <w:lang w:val="en-US"/>
                  </w:rPr>
                </w:rPrChange>
              </w:rPr>
              <w:delText>2.1.1</w:delText>
            </w:r>
            <w:r w:rsidDel="00EE4CE3">
              <w:rPr>
                <w:rFonts w:asciiTheme="minorHAnsi" w:eastAsiaTheme="minorEastAsia" w:hAnsiTheme="minorHAnsi" w:cstheme="minorBidi"/>
                <w:noProof/>
                <w:sz w:val="22"/>
                <w:szCs w:val="22"/>
                <w:lang w:val="en-US"/>
              </w:rPr>
              <w:tab/>
            </w:r>
            <w:r w:rsidRPr="00EE4CE3" w:rsidDel="00EE4CE3">
              <w:rPr>
                <w:rPrChange w:id="130" w:author="Calil Amaral" w:date="2019-10-28T15:52:00Z">
                  <w:rPr>
                    <w:rStyle w:val="Hyperlink"/>
                    <w:noProof/>
                    <w:lang w:val="en-US"/>
                  </w:rPr>
                </w:rPrChange>
              </w:rPr>
              <w:delText>Directed Energy Deposition</w:delText>
            </w:r>
            <w:r w:rsidDel="00EE4CE3">
              <w:rPr>
                <w:noProof/>
                <w:webHidden/>
              </w:rPr>
              <w:tab/>
            </w:r>
            <w:r w:rsidR="001B6890" w:rsidDel="00EE4CE3">
              <w:rPr>
                <w:noProof/>
                <w:webHidden/>
              </w:rPr>
              <w:delText>7</w:delText>
            </w:r>
          </w:del>
        </w:p>
        <w:p w14:paraId="49AC3079" w14:textId="5EA02473" w:rsidR="00BF4A13" w:rsidDel="00EE4CE3" w:rsidRDefault="00BF4A13">
          <w:pPr>
            <w:pStyle w:val="TOC3"/>
            <w:tabs>
              <w:tab w:val="left" w:pos="1540"/>
              <w:tab w:val="right" w:leader="dot" w:pos="9061"/>
            </w:tabs>
            <w:rPr>
              <w:del w:id="131" w:author="Calil Amaral" w:date="2019-10-28T15:52:00Z"/>
              <w:rFonts w:asciiTheme="minorHAnsi" w:eastAsiaTheme="minorEastAsia" w:hAnsiTheme="minorHAnsi" w:cstheme="minorBidi"/>
              <w:noProof/>
              <w:sz w:val="22"/>
              <w:szCs w:val="22"/>
              <w:lang w:val="en-US"/>
            </w:rPr>
          </w:pPr>
          <w:del w:id="132" w:author="Calil Amaral" w:date="2019-10-28T15:52:00Z">
            <w:r w:rsidRPr="00EE4CE3" w:rsidDel="00EE4CE3">
              <w:rPr>
                <w:rPrChange w:id="133" w:author="Calil Amaral" w:date="2019-10-28T15:52:00Z">
                  <w:rPr>
                    <w:rStyle w:val="Hyperlink"/>
                    <w:noProof/>
                    <w:lang w:val="en-US"/>
                  </w:rPr>
                </w:rPrChange>
              </w:rPr>
              <w:delText>2.1.2</w:delText>
            </w:r>
            <w:r w:rsidDel="00EE4CE3">
              <w:rPr>
                <w:rFonts w:asciiTheme="minorHAnsi" w:eastAsiaTheme="minorEastAsia" w:hAnsiTheme="minorHAnsi" w:cstheme="minorBidi"/>
                <w:noProof/>
                <w:sz w:val="22"/>
                <w:szCs w:val="22"/>
                <w:lang w:val="en-US"/>
              </w:rPr>
              <w:tab/>
            </w:r>
            <w:r w:rsidRPr="00EE4CE3" w:rsidDel="00EE4CE3">
              <w:rPr>
                <w:rPrChange w:id="134" w:author="Calil Amaral" w:date="2019-10-28T15:52:00Z">
                  <w:rPr>
                    <w:rStyle w:val="Hyperlink"/>
                    <w:noProof/>
                    <w:lang w:val="en-US"/>
                  </w:rPr>
                </w:rPrChange>
              </w:rPr>
              <w:delText>Laser technology</w:delText>
            </w:r>
            <w:r w:rsidDel="00EE4CE3">
              <w:rPr>
                <w:noProof/>
                <w:webHidden/>
              </w:rPr>
              <w:tab/>
            </w:r>
            <w:r w:rsidR="001B6890" w:rsidDel="00EE4CE3">
              <w:rPr>
                <w:noProof/>
                <w:webHidden/>
              </w:rPr>
              <w:delText>8</w:delText>
            </w:r>
          </w:del>
        </w:p>
        <w:p w14:paraId="6DCC717D" w14:textId="667D19A9" w:rsidR="00BF4A13" w:rsidDel="00EE4CE3" w:rsidRDefault="00BF4A13">
          <w:pPr>
            <w:pStyle w:val="TOC2"/>
            <w:tabs>
              <w:tab w:val="left" w:pos="1320"/>
              <w:tab w:val="right" w:leader="dot" w:pos="9061"/>
            </w:tabs>
            <w:rPr>
              <w:del w:id="135" w:author="Calil Amaral" w:date="2019-10-28T15:52:00Z"/>
              <w:rFonts w:asciiTheme="minorHAnsi" w:eastAsiaTheme="minorEastAsia" w:hAnsiTheme="minorHAnsi" w:cstheme="minorBidi"/>
              <w:noProof/>
              <w:sz w:val="22"/>
              <w:szCs w:val="22"/>
              <w:lang w:val="en-US"/>
            </w:rPr>
          </w:pPr>
          <w:del w:id="136" w:author="Calil Amaral" w:date="2019-10-28T15:52:00Z">
            <w:r w:rsidRPr="00EE4CE3" w:rsidDel="00EE4CE3">
              <w:rPr>
                <w:rPrChange w:id="137" w:author="Calil Amaral" w:date="2019-10-28T15:52:00Z">
                  <w:rPr>
                    <w:rStyle w:val="Hyperlink"/>
                    <w:noProof/>
                    <w:lang w:val="en-US"/>
                  </w:rPr>
                </w:rPrChange>
              </w:rPr>
              <w:delText>2.2</w:delText>
            </w:r>
            <w:r w:rsidDel="00EE4CE3">
              <w:rPr>
                <w:rFonts w:asciiTheme="minorHAnsi" w:eastAsiaTheme="minorEastAsia" w:hAnsiTheme="minorHAnsi" w:cstheme="minorBidi"/>
                <w:noProof/>
                <w:sz w:val="22"/>
                <w:szCs w:val="22"/>
                <w:lang w:val="en-US"/>
              </w:rPr>
              <w:tab/>
            </w:r>
            <w:r w:rsidRPr="00EE4CE3" w:rsidDel="00EE4CE3">
              <w:rPr>
                <w:rPrChange w:id="138" w:author="Calil Amaral" w:date="2019-10-28T15:52:00Z">
                  <w:rPr>
                    <w:rStyle w:val="Hyperlink"/>
                    <w:noProof/>
                    <w:lang w:val="en-US"/>
                  </w:rPr>
                </w:rPrChange>
              </w:rPr>
              <w:delText>DIRECTED ENERGY DEPOSITION LASER WITH POWDER (DED-LP)</w:delText>
            </w:r>
            <w:r w:rsidDel="00EE4CE3">
              <w:rPr>
                <w:noProof/>
                <w:webHidden/>
              </w:rPr>
              <w:tab/>
            </w:r>
            <w:r w:rsidR="001B6890" w:rsidDel="00EE4CE3">
              <w:rPr>
                <w:noProof/>
                <w:webHidden/>
              </w:rPr>
              <w:delText>9</w:delText>
            </w:r>
          </w:del>
        </w:p>
        <w:p w14:paraId="572AB8F4" w14:textId="34E94543" w:rsidR="00BF4A13" w:rsidDel="00EE4CE3" w:rsidRDefault="00BF4A13">
          <w:pPr>
            <w:pStyle w:val="TOC3"/>
            <w:tabs>
              <w:tab w:val="left" w:pos="1540"/>
              <w:tab w:val="right" w:leader="dot" w:pos="9061"/>
            </w:tabs>
            <w:rPr>
              <w:del w:id="139" w:author="Calil Amaral" w:date="2019-10-28T15:52:00Z"/>
              <w:rFonts w:asciiTheme="minorHAnsi" w:eastAsiaTheme="minorEastAsia" w:hAnsiTheme="minorHAnsi" w:cstheme="minorBidi"/>
              <w:noProof/>
              <w:sz w:val="22"/>
              <w:szCs w:val="22"/>
              <w:lang w:val="en-US"/>
            </w:rPr>
          </w:pPr>
          <w:del w:id="140" w:author="Calil Amaral" w:date="2019-10-28T15:52:00Z">
            <w:r w:rsidRPr="00EE4CE3" w:rsidDel="00EE4CE3">
              <w:rPr>
                <w:rPrChange w:id="141" w:author="Calil Amaral" w:date="2019-10-28T15:52:00Z">
                  <w:rPr>
                    <w:rStyle w:val="Hyperlink"/>
                    <w:noProof/>
                    <w:lang w:val="en-US"/>
                  </w:rPr>
                </w:rPrChange>
              </w:rPr>
              <w:delText>2.2.1</w:delText>
            </w:r>
            <w:r w:rsidDel="00EE4CE3">
              <w:rPr>
                <w:rFonts w:asciiTheme="minorHAnsi" w:eastAsiaTheme="minorEastAsia" w:hAnsiTheme="minorHAnsi" w:cstheme="minorBidi"/>
                <w:noProof/>
                <w:sz w:val="22"/>
                <w:szCs w:val="22"/>
                <w:lang w:val="en-US"/>
              </w:rPr>
              <w:tab/>
            </w:r>
            <w:r w:rsidRPr="00EE4CE3" w:rsidDel="00EE4CE3">
              <w:rPr>
                <w:rPrChange w:id="142" w:author="Calil Amaral" w:date="2019-10-28T15:52:00Z">
                  <w:rPr>
                    <w:rStyle w:val="Hyperlink"/>
                    <w:noProof/>
                    <w:lang w:val="en-US"/>
                  </w:rPr>
                </w:rPrChange>
              </w:rPr>
              <w:delText>Process description</w:delText>
            </w:r>
            <w:r w:rsidDel="00EE4CE3">
              <w:rPr>
                <w:noProof/>
                <w:webHidden/>
              </w:rPr>
              <w:tab/>
            </w:r>
            <w:r w:rsidR="001B6890" w:rsidDel="00EE4CE3">
              <w:rPr>
                <w:noProof/>
                <w:webHidden/>
              </w:rPr>
              <w:delText>11</w:delText>
            </w:r>
          </w:del>
        </w:p>
        <w:p w14:paraId="1D063BE3" w14:textId="596B020D" w:rsidR="00BF4A13" w:rsidDel="00EE4CE3" w:rsidRDefault="00BF4A13">
          <w:pPr>
            <w:pStyle w:val="TOC3"/>
            <w:tabs>
              <w:tab w:val="left" w:pos="1540"/>
              <w:tab w:val="right" w:leader="dot" w:pos="9061"/>
            </w:tabs>
            <w:rPr>
              <w:del w:id="143" w:author="Calil Amaral" w:date="2019-10-28T15:52:00Z"/>
              <w:rFonts w:asciiTheme="minorHAnsi" w:eastAsiaTheme="minorEastAsia" w:hAnsiTheme="minorHAnsi" w:cstheme="minorBidi"/>
              <w:noProof/>
              <w:sz w:val="22"/>
              <w:szCs w:val="22"/>
              <w:lang w:val="en-US"/>
            </w:rPr>
          </w:pPr>
          <w:del w:id="144" w:author="Calil Amaral" w:date="2019-10-28T15:52:00Z">
            <w:r w:rsidRPr="00EE4CE3" w:rsidDel="00EE4CE3">
              <w:rPr>
                <w:rPrChange w:id="145" w:author="Calil Amaral" w:date="2019-10-28T15:52:00Z">
                  <w:rPr>
                    <w:rStyle w:val="Hyperlink"/>
                    <w:noProof/>
                    <w:lang w:val="en-US"/>
                  </w:rPr>
                </w:rPrChange>
              </w:rPr>
              <w:delText>2.2.2</w:delText>
            </w:r>
            <w:r w:rsidDel="00EE4CE3">
              <w:rPr>
                <w:rFonts w:asciiTheme="minorHAnsi" w:eastAsiaTheme="minorEastAsia" w:hAnsiTheme="minorHAnsi" w:cstheme="minorBidi"/>
                <w:noProof/>
                <w:sz w:val="22"/>
                <w:szCs w:val="22"/>
                <w:lang w:val="en-US"/>
              </w:rPr>
              <w:tab/>
            </w:r>
            <w:r w:rsidRPr="00EE4CE3" w:rsidDel="00EE4CE3">
              <w:rPr>
                <w:rPrChange w:id="146" w:author="Calil Amaral" w:date="2019-10-28T15:52:00Z">
                  <w:rPr>
                    <w:rStyle w:val="Hyperlink"/>
                    <w:noProof/>
                    <w:lang w:val="en-US"/>
                  </w:rPr>
                </w:rPrChange>
              </w:rPr>
              <w:delText>Thermal cycles and reported effects</w:delText>
            </w:r>
            <w:r w:rsidDel="00EE4CE3">
              <w:rPr>
                <w:noProof/>
                <w:webHidden/>
              </w:rPr>
              <w:tab/>
            </w:r>
            <w:r w:rsidR="001B6890" w:rsidDel="00EE4CE3">
              <w:rPr>
                <w:noProof/>
                <w:webHidden/>
              </w:rPr>
              <w:delText>13</w:delText>
            </w:r>
          </w:del>
        </w:p>
        <w:p w14:paraId="133445BD" w14:textId="1211D320" w:rsidR="00BF4A13" w:rsidDel="00EE4CE3" w:rsidRDefault="00BF4A13">
          <w:pPr>
            <w:pStyle w:val="TOC3"/>
            <w:tabs>
              <w:tab w:val="left" w:pos="1540"/>
              <w:tab w:val="right" w:leader="dot" w:pos="9061"/>
            </w:tabs>
            <w:rPr>
              <w:del w:id="147" w:author="Calil Amaral" w:date="2019-10-28T15:52:00Z"/>
              <w:rFonts w:asciiTheme="minorHAnsi" w:eastAsiaTheme="minorEastAsia" w:hAnsiTheme="minorHAnsi" w:cstheme="minorBidi"/>
              <w:noProof/>
              <w:sz w:val="22"/>
              <w:szCs w:val="22"/>
              <w:lang w:val="en-US"/>
            </w:rPr>
          </w:pPr>
          <w:del w:id="148" w:author="Calil Amaral" w:date="2019-10-28T15:52:00Z">
            <w:r w:rsidRPr="00EE4CE3" w:rsidDel="00EE4CE3">
              <w:rPr>
                <w:rPrChange w:id="149" w:author="Calil Amaral" w:date="2019-10-28T15:52:00Z">
                  <w:rPr>
                    <w:rStyle w:val="Hyperlink"/>
                    <w:noProof/>
                    <w:lang w:val="en-US"/>
                  </w:rPr>
                </w:rPrChange>
              </w:rPr>
              <w:delText>2.2.3</w:delText>
            </w:r>
            <w:r w:rsidDel="00EE4CE3">
              <w:rPr>
                <w:rFonts w:asciiTheme="minorHAnsi" w:eastAsiaTheme="minorEastAsia" w:hAnsiTheme="minorHAnsi" w:cstheme="minorBidi"/>
                <w:noProof/>
                <w:sz w:val="22"/>
                <w:szCs w:val="22"/>
                <w:lang w:val="en-US"/>
              </w:rPr>
              <w:tab/>
            </w:r>
            <w:r w:rsidRPr="00EE4CE3" w:rsidDel="00EE4CE3">
              <w:rPr>
                <w:rPrChange w:id="150" w:author="Calil Amaral" w:date="2019-10-28T15:52:00Z">
                  <w:rPr>
                    <w:rStyle w:val="Hyperlink"/>
                    <w:noProof/>
                    <w:lang w:val="en-US"/>
                  </w:rPr>
                </w:rPrChange>
              </w:rPr>
              <w:delText>Residual porosity and reported effects</w:delText>
            </w:r>
            <w:r w:rsidDel="00EE4CE3">
              <w:rPr>
                <w:noProof/>
                <w:webHidden/>
              </w:rPr>
              <w:tab/>
            </w:r>
            <w:r w:rsidR="001B6890" w:rsidDel="00EE4CE3">
              <w:rPr>
                <w:noProof/>
                <w:webHidden/>
              </w:rPr>
              <w:delText>14</w:delText>
            </w:r>
          </w:del>
        </w:p>
        <w:p w14:paraId="57642812" w14:textId="1D31FE40" w:rsidR="00BF4A13" w:rsidDel="00EE4CE3" w:rsidRDefault="00BF4A13">
          <w:pPr>
            <w:pStyle w:val="TOC3"/>
            <w:tabs>
              <w:tab w:val="left" w:pos="1540"/>
              <w:tab w:val="right" w:leader="dot" w:pos="9061"/>
            </w:tabs>
            <w:rPr>
              <w:del w:id="151" w:author="Calil Amaral" w:date="2019-10-28T15:52:00Z"/>
              <w:rFonts w:asciiTheme="minorHAnsi" w:eastAsiaTheme="minorEastAsia" w:hAnsiTheme="minorHAnsi" w:cstheme="minorBidi"/>
              <w:noProof/>
              <w:sz w:val="22"/>
              <w:szCs w:val="22"/>
              <w:lang w:val="en-US"/>
            </w:rPr>
          </w:pPr>
          <w:del w:id="152" w:author="Calil Amaral" w:date="2019-10-28T15:52:00Z">
            <w:r w:rsidRPr="00EE4CE3" w:rsidDel="00EE4CE3">
              <w:rPr>
                <w:rPrChange w:id="153" w:author="Calil Amaral" w:date="2019-10-28T15:52:00Z">
                  <w:rPr>
                    <w:rStyle w:val="Hyperlink"/>
                    <w:noProof/>
                    <w:lang w:val="en-US"/>
                  </w:rPr>
                </w:rPrChange>
              </w:rPr>
              <w:delText>2.2.4</w:delText>
            </w:r>
            <w:r w:rsidDel="00EE4CE3">
              <w:rPr>
                <w:rFonts w:asciiTheme="minorHAnsi" w:eastAsiaTheme="minorEastAsia" w:hAnsiTheme="minorHAnsi" w:cstheme="minorBidi"/>
                <w:noProof/>
                <w:sz w:val="22"/>
                <w:szCs w:val="22"/>
                <w:lang w:val="en-US"/>
              </w:rPr>
              <w:tab/>
            </w:r>
            <w:r w:rsidRPr="00EE4CE3" w:rsidDel="00EE4CE3">
              <w:rPr>
                <w:rPrChange w:id="154" w:author="Calil Amaral" w:date="2019-10-28T15:52:00Z">
                  <w:rPr>
                    <w:rStyle w:val="Hyperlink"/>
                    <w:noProof/>
                    <w:lang w:val="en-US"/>
                  </w:rPr>
                </w:rPrChange>
              </w:rPr>
              <w:delText>Reported strength and dependence on other factors</w:delText>
            </w:r>
            <w:r w:rsidDel="00EE4CE3">
              <w:rPr>
                <w:noProof/>
                <w:webHidden/>
              </w:rPr>
              <w:tab/>
            </w:r>
            <w:r w:rsidR="001B6890" w:rsidDel="00EE4CE3">
              <w:rPr>
                <w:noProof/>
                <w:webHidden/>
              </w:rPr>
              <w:delText>15</w:delText>
            </w:r>
          </w:del>
        </w:p>
        <w:p w14:paraId="38620E29" w14:textId="702B4D44" w:rsidR="00BF4A13" w:rsidDel="00EE4CE3" w:rsidRDefault="00BF4A13">
          <w:pPr>
            <w:pStyle w:val="TOC1"/>
            <w:tabs>
              <w:tab w:val="left" w:pos="880"/>
            </w:tabs>
            <w:rPr>
              <w:del w:id="155" w:author="Calil Amaral" w:date="2019-10-28T15:52:00Z"/>
              <w:rFonts w:asciiTheme="minorHAnsi" w:eastAsiaTheme="minorEastAsia" w:hAnsiTheme="minorHAnsi" w:cstheme="minorBidi"/>
              <w:b w:val="0"/>
              <w:sz w:val="22"/>
              <w:szCs w:val="22"/>
              <w:lang w:val="en-US"/>
            </w:rPr>
          </w:pPr>
          <w:del w:id="156" w:author="Calil Amaral" w:date="2019-10-28T15:52:00Z">
            <w:r w:rsidRPr="00EE4CE3" w:rsidDel="00EE4CE3">
              <w:rPr>
                <w:rPrChange w:id="157" w:author="Calil Amaral" w:date="2019-10-28T15:52:00Z">
                  <w:rPr>
                    <w:rStyle w:val="Hyperlink"/>
                    <w:b w:val="0"/>
                  </w:rPr>
                </w:rPrChange>
              </w:rPr>
              <w:delText>3</w:delText>
            </w:r>
            <w:r w:rsidDel="00EE4CE3">
              <w:rPr>
                <w:rFonts w:asciiTheme="minorHAnsi" w:eastAsiaTheme="minorEastAsia" w:hAnsiTheme="minorHAnsi" w:cstheme="minorBidi"/>
                <w:b w:val="0"/>
                <w:sz w:val="22"/>
                <w:szCs w:val="22"/>
                <w:lang w:val="en-US"/>
              </w:rPr>
              <w:tab/>
            </w:r>
            <w:r w:rsidRPr="00EE4CE3" w:rsidDel="00EE4CE3">
              <w:rPr>
                <w:rPrChange w:id="158" w:author="Calil Amaral" w:date="2019-10-28T15:52:00Z">
                  <w:rPr>
                    <w:rStyle w:val="Hyperlink"/>
                    <w:b w:val="0"/>
                  </w:rPr>
                </w:rPrChange>
              </w:rPr>
              <w:delText>MATERIALS AND METHODS</w:delText>
            </w:r>
            <w:r w:rsidDel="00EE4CE3">
              <w:rPr>
                <w:webHidden/>
              </w:rPr>
              <w:tab/>
            </w:r>
            <w:r w:rsidR="001B6890" w:rsidDel="00EE4CE3">
              <w:rPr>
                <w:webHidden/>
              </w:rPr>
              <w:delText>16</w:delText>
            </w:r>
          </w:del>
        </w:p>
        <w:p w14:paraId="24C609A5" w14:textId="18B8CE62" w:rsidR="00BF4A13" w:rsidDel="00EE4CE3" w:rsidRDefault="00BF4A13">
          <w:pPr>
            <w:pStyle w:val="TOC2"/>
            <w:tabs>
              <w:tab w:val="left" w:pos="1320"/>
              <w:tab w:val="right" w:leader="dot" w:pos="9061"/>
            </w:tabs>
            <w:rPr>
              <w:del w:id="159" w:author="Calil Amaral" w:date="2019-10-28T15:52:00Z"/>
              <w:rFonts w:asciiTheme="minorHAnsi" w:eastAsiaTheme="minorEastAsia" w:hAnsiTheme="minorHAnsi" w:cstheme="minorBidi"/>
              <w:noProof/>
              <w:sz w:val="22"/>
              <w:szCs w:val="22"/>
              <w:lang w:val="en-US"/>
            </w:rPr>
          </w:pPr>
          <w:del w:id="160" w:author="Calil Amaral" w:date="2019-10-28T15:52:00Z">
            <w:r w:rsidRPr="00EE4CE3" w:rsidDel="00EE4CE3">
              <w:rPr>
                <w:rPrChange w:id="161" w:author="Calil Amaral" w:date="2019-10-28T15:52:00Z">
                  <w:rPr>
                    <w:rStyle w:val="Hyperlink"/>
                    <w:noProof/>
                  </w:rPr>
                </w:rPrChange>
              </w:rPr>
              <w:delText>3.1</w:delText>
            </w:r>
            <w:r w:rsidDel="00EE4CE3">
              <w:rPr>
                <w:rFonts w:asciiTheme="minorHAnsi" w:eastAsiaTheme="minorEastAsia" w:hAnsiTheme="minorHAnsi" w:cstheme="minorBidi"/>
                <w:noProof/>
                <w:sz w:val="22"/>
                <w:szCs w:val="22"/>
                <w:lang w:val="en-US"/>
              </w:rPr>
              <w:tab/>
            </w:r>
            <w:r w:rsidRPr="00EE4CE3" w:rsidDel="00EE4CE3">
              <w:rPr>
                <w:rPrChange w:id="162" w:author="Calil Amaral" w:date="2019-10-28T15:52:00Z">
                  <w:rPr>
                    <w:rStyle w:val="Hyperlink"/>
                    <w:noProof/>
                  </w:rPr>
                </w:rPrChange>
              </w:rPr>
              <w:delText>METHODOLOGY</w:delText>
            </w:r>
            <w:r w:rsidDel="00EE4CE3">
              <w:rPr>
                <w:noProof/>
                <w:webHidden/>
              </w:rPr>
              <w:tab/>
            </w:r>
            <w:r w:rsidR="001B6890" w:rsidDel="00EE4CE3">
              <w:rPr>
                <w:noProof/>
                <w:webHidden/>
              </w:rPr>
              <w:delText>16</w:delText>
            </w:r>
          </w:del>
        </w:p>
        <w:p w14:paraId="5C6CD51C" w14:textId="633C5557" w:rsidR="00BF4A13" w:rsidDel="00EE4CE3" w:rsidRDefault="00BF4A13">
          <w:pPr>
            <w:pStyle w:val="TOC2"/>
            <w:tabs>
              <w:tab w:val="left" w:pos="1320"/>
              <w:tab w:val="right" w:leader="dot" w:pos="9061"/>
            </w:tabs>
            <w:rPr>
              <w:del w:id="163" w:author="Calil Amaral" w:date="2019-10-28T15:52:00Z"/>
              <w:rFonts w:asciiTheme="minorHAnsi" w:eastAsiaTheme="minorEastAsia" w:hAnsiTheme="minorHAnsi" w:cstheme="minorBidi"/>
              <w:noProof/>
              <w:sz w:val="22"/>
              <w:szCs w:val="22"/>
              <w:lang w:val="en-US"/>
            </w:rPr>
          </w:pPr>
          <w:del w:id="164" w:author="Calil Amaral" w:date="2019-10-28T15:52:00Z">
            <w:r w:rsidRPr="00EE4CE3" w:rsidDel="00EE4CE3">
              <w:rPr>
                <w:rPrChange w:id="165" w:author="Calil Amaral" w:date="2019-10-28T15:52:00Z">
                  <w:rPr>
                    <w:rStyle w:val="Hyperlink"/>
                    <w:noProof/>
                  </w:rPr>
                </w:rPrChange>
              </w:rPr>
              <w:delText>3.2</w:delText>
            </w:r>
            <w:r w:rsidDel="00EE4CE3">
              <w:rPr>
                <w:rFonts w:asciiTheme="minorHAnsi" w:eastAsiaTheme="minorEastAsia" w:hAnsiTheme="minorHAnsi" w:cstheme="minorBidi"/>
                <w:noProof/>
                <w:sz w:val="22"/>
                <w:szCs w:val="22"/>
                <w:lang w:val="en-US"/>
              </w:rPr>
              <w:tab/>
            </w:r>
            <w:r w:rsidRPr="00EE4CE3" w:rsidDel="00EE4CE3">
              <w:rPr>
                <w:rPrChange w:id="166" w:author="Calil Amaral" w:date="2019-10-28T15:52:00Z">
                  <w:rPr>
                    <w:rStyle w:val="Hyperlink"/>
                    <w:noProof/>
                  </w:rPr>
                </w:rPrChange>
              </w:rPr>
              <w:delText>TECHNICAL AND FINANCIAL RESOURCES</w:delText>
            </w:r>
            <w:r w:rsidDel="00EE4CE3">
              <w:rPr>
                <w:noProof/>
                <w:webHidden/>
              </w:rPr>
              <w:tab/>
            </w:r>
            <w:r w:rsidR="001B6890" w:rsidDel="00EE4CE3">
              <w:rPr>
                <w:noProof/>
                <w:webHidden/>
              </w:rPr>
              <w:delText>17</w:delText>
            </w:r>
          </w:del>
        </w:p>
        <w:p w14:paraId="563868AA" w14:textId="24C44008" w:rsidR="00BF4A13" w:rsidDel="00EE4CE3" w:rsidRDefault="00BF4A13">
          <w:pPr>
            <w:pStyle w:val="TOC1"/>
            <w:tabs>
              <w:tab w:val="left" w:pos="880"/>
            </w:tabs>
            <w:rPr>
              <w:del w:id="167" w:author="Calil Amaral" w:date="2019-10-28T15:52:00Z"/>
              <w:rFonts w:asciiTheme="minorHAnsi" w:eastAsiaTheme="minorEastAsia" w:hAnsiTheme="minorHAnsi" w:cstheme="minorBidi"/>
              <w:b w:val="0"/>
              <w:sz w:val="22"/>
              <w:szCs w:val="22"/>
              <w:lang w:val="en-US"/>
            </w:rPr>
          </w:pPr>
          <w:del w:id="168" w:author="Calil Amaral" w:date="2019-10-28T15:52:00Z">
            <w:r w:rsidRPr="00EE4CE3" w:rsidDel="00EE4CE3">
              <w:rPr>
                <w:rPrChange w:id="169" w:author="Calil Amaral" w:date="2019-10-28T15:52:00Z">
                  <w:rPr>
                    <w:rStyle w:val="Hyperlink"/>
                    <w:b w:val="0"/>
                    <w:lang w:val="en-US"/>
                  </w:rPr>
                </w:rPrChange>
              </w:rPr>
              <w:delText>2.</w:delText>
            </w:r>
            <w:r w:rsidDel="00EE4CE3">
              <w:rPr>
                <w:rFonts w:asciiTheme="minorHAnsi" w:eastAsiaTheme="minorEastAsia" w:hAnsiTheme="minorHAnsi" w:cstheme="minorBidi"/>
                <w:b w:val="0"/>
                <w:sz w:val="22"/>
                <w:szCs w:val="22"/>
                <w:lang w:val="en-US"/>
              </w:rPr>
              <w:tab/>
            </w:r>
            <w:r w:rsidRPr="00EE4CE3" w:rsidDel="00EE4CE3">
              <w:rPr>
                <w:rPrChange w:id="170" w:author="Calil Amaral" w:date="2019-10-28T15:52:00Z">
                  <w:rPr>
                    <w:rStyle w:val="Hyperlink"/>
                    <w:b w:val="0"/>
                    <w:lang w:val="en-US"/>
                  </w:rPr>
                </w:rPrChange>
              </w:rPr>
              <w:delText>SCHEDULE</w:delText>
            </w:r>
            <w:r w:rsidDel="00EE4CE3">
              <w:rPr>
                <w:webHidden/>
              </w:rPr>
              <w:tab/>
            </w:r>
            <w:r w:rsidR="001B6890" w:rsidDel="00EE4CE3">
              <w:rPr>
                <w:webHidden/>
              </w:rPr>
              <w:delText>18</w:delText>
            </w:r>
          </w:del>
        </w:p>
        <w:p w14:paraId="4D142543" w14:textId="1C2694E6" w:rsidR="00BF4A13" w:rsidDel="00EE4CE3" w:rsidRDefault="00BF4A13">
          <w:pPr>
            <w:pStyle w:val="TOC1"/>
            <w:tabs>
              <w:tab w:val="left" w:pos="880"/>
            </w:tabs>
            <w:rPr>
              <w:del w:id="171" w:author="Calil Amaral" w:date="2019-10-28T15:52:00Z"/>
              <w:rFonts w:asciiTheme="minorHAnsi" w:eastAsiaTheme="minorEastAsia" w:hAnsiTheme="minorHAnsi" w:cstheme="minorBidi"/>
              <w:b w:val="0"/>
              <w:sz w:val="22"/>
              <w:szCs w:val="22"/>
              <w:lang w:val="en-US"/>
            </w:rPr>
          </w:pPr>
          <w:del w:id="172" w:author="Calil Amaral" w:date="2019-10-28T15:52:00Z">
            <w:r w:rsidRPr="00EE4CE3" w:rsidDel="00EE4CE3">
              <w:rPr>
                <w:rPrChange w:id="173" w:author="Calil Amaral" w:date="2019-10-28T15:52:00Z">
                  <w:rPr>
                    <w:rStyle w:val="Hyperlink"/>
                    <w:b w:val="0"/>
                    <w:lang w:val="en-US"/>
                  </w:rPr>
                </w:rPrChange>
              </w:rPr>
              <w:delText>4</w:delText>
            </w:r>
            <w:r w:rsidDel="00EE4CE3">
              <w:rPr>
                <w:rFonts w:asciiTheme="minorHAnsi" w:eastAsiaTheme="minorEastAsia" w:hAnsiTheme="minorHAnsi" w:cstheme="minorBidi"/>
                <w:b w:val="0"/>
                <w:sz w:val="22"/>
                <w:szCs w:val="22"/>
                <w:lang w:val="en-US"/>
              </w:rPr>
              <w:tab/>
            </w:r>
            <w:r w:rsidRPr="00EE4CE3" w:rsidDel="00EE4CE3">
              <w:rPr>
                <w:rPrChange w:id="174" w:author="Calil Amaral" w:date="2019-10-28T15:52:00Z">
                  <w:rPr>
                    <w:rStyle w:val="Hyperlink"/>
                    <w:b w:val="0"/>
                    <w:lang w:val="en-US"/>
                  </w:rPr>
                </w:rPrChange>
              </w:rPr>
              <w:delText>REFERENCES</w:delText>
            </w:r>
            <w:r w:rsidDel="00EE4CE3">
              <w:rPr>
                <w:webHidden/>
              </w:rPr>
              <w:tab/>
            </w:r>
            <w:r w:rsidR="001B6890" w:rsidDel="00EE4CE3">
              <w:rPr>
                <w:webHidden/>
              </w:rPr>
              <w:delText>19</w:delText>
            </w:r>
          </w:del>
        </w:p>
        <w:p w14:paraId="630A6ECB" w14:textId="6C9AD40A" w:rsidR="00581396" w:rsidRPr="00A006BD" w:rsidRDefault="00581396" w:rsidP="004836DE">
          <w:pPr>
            <w:rPr>
              <w:lang w:val="en-US"/>
            </w:rPr>
          </w:pPr>
          <w:r w:rsidRPr="00A006BD">
            <w:rPr>
              <w:lang w:val="en-US"/>
            </w:rPr>
            <w:fldChar w:fldCharType="end"/>
          </w:r>
        </w:p>
      </w:sdtContent>
    </w:sdt>
    <w:p w14:paraId="55FB898F" w14:textId="77777777" w:rsidR="00DE593A" w:rsidRPr="00A006BD" w:rsidRDefault="00DE593A">
      <w:pPr>
        <w:spacing w:line="259" w:lineRule="auto"/>
        <w:ind w:firstLine="0"/>
        <w:jc w:val="left"/>
        <w:rPr>
          <w:b/>
          <w:sz w:val="28"/>
          <w:lang w:val="en-US"/>
        </w:rPr>
      </w:pPr>
      <w:r w:rsidRPr="00A006BD">
        <w:rPr>
          <w:lang w:val="en-US"/>
        </w:rPr>
        <w:br w:type="page"/>
      </w:r>
    </w:p>
    <w:p w14:paraId="6EF2F09C" w14:textId="7112A2F8" w:rsidR="00E376C7" w:rsidRPr="00A006BD" w:rsidRDefault="00345972" w:rsidP="00060ABB">
      <w:pPr>
        <w:pStyle w:val="Heading1"/>
        <w:rPr>
          <w:lang w:val="en-US"/>
        </w:rPr>
      </w:pPr>
      <w:bookmarkStart w:id="175" w:name="_Toc23173660"/>
      <w:r>
        <w:rPr>
          <w:lang w:val="en-US"/>
        </w:rPr>
        <w:lastRenderedPageBreak/>
        <w:t>INTRODUCTION</w:t>
      </w:r>
      <w:bookmarkEnd w:id="175"/>
    </w:p>
    <w:p w14:paraId="5F4004F0" w14:textId="416FF12A" w:rsidR="00345C96" w:rsidRDefault="00345C96" w:rsidP="004836DE">
      <w:pPr>
        <w:rPr>
          <w:lang w:val="en-US"/>
        </w:rPr>
      </w:pPr>
      <w:r>
        <w:rPr>
          <w:lang w:val="en-US"/>
        </w:rPr>
        <w:t>Additive manufacturing</w:t>
      </w:r>
      <w:r w:rsidR="00AB0DEC">
        <w:rPr>
          <w:lang w:val="en-US"/>
        </w:rPr>
        <w:t xml:space="preserve"> (AM)</w:t>
      </w:r>
      <w:r>
        <w:rPr>
          <w:lang w:val="en-US"/>
        </w:rPr>
        <w:t xml:space="preserve"> has gained attention for the last two decades for its great potential to reduce the time between ideation and production of complex geometries. </w:t>
      </w:r>
      <w:r w:rsidR="00084103">
        <w:rPr>
          <w:lang w:val="en-US"/>
        </w:rPr>
        <w:t>This</w:t>
      </w:r>
      <w:r>
        <w:rPr>
          <w:lang w:val="en-US"/>
        </w:rPr>
        <w:t xml:space="preserve"> characteristic </w:t>
      </w:r>
      <w:r w:rsidR="00590ADA">
        <w:rPr>
          <w:lang w:val="en-US"/>
        </w:rPr>
        <w:t>is</w:t>
      </w:r>
      <w:r>
        <w:rPr>
          <w:lang w:val="en-US"/>
        </w:rPr>
        <w:t xml:space="preserve"> </w:t>
      </w:r>
      <w:r w:rsidR="00DE2853">
        <w:rPr>
          <w:lang w:val="en-US"/>
        </w:rPr>
        <w:t>being</w:t>
      </w:r>
      <w:r w:rsidR="000B7034">
        <w:rPr>
          <w:lang w:val="en-US"/>
        </w:rPr>
        <w:t xml:space="preserve"> frequently </w:t>
      </w:r>
      <w:r>
        <w:rPr>
          <w:lang w:val="en-US"/>
        </w:rPr>
        <w:t>explored among researchers and engineers</w:t>
      </w:r>
      <w:r w:rsidR="001F11F3">
        <w:rPr>
          <w:lang w:val="en-US"/>
        </w:rPr>
        <w:t xml:space="preserve"> </w:t>
      </w:r>
      <w:r w:rsidR="00DE2853">
        <w:rPr>
          <w:lang w:val="en-US"/>
        </w:rPr>
        <w:t xml:space="preserve">to </w:t>
      </w:r>
      <w:r w:rsidR="001F11F3">
        <w:rPr>
          <w:lang w:val="en-US"/>
        </w:rPr>
        <w:t>evaluat</w:t>
      </w:r>
      <w:r w:rsidR="00DE2853">
        <w:rPr>
          <w:lang w:val="en-US"/>
        </w:rPr>
        <w:t>e</w:t>
      </w:r>
      <w:r w:rsidR="001F11F3">
        <w:rPr>
          <w:lang w:val="en-US"/>
        </w:rPr>
        <w:t xml:space="preserve"> and</w:t>
      </w:r>
      <w:r>
        <w:rPr>
          <w:lang w:val="en-US"/>
        </w:rPr>
        <w:t xml:space="preserve"> compar</w:t>
      </w:r>
      <w:r w:rsidR="00DE2853">
        <w:rPr>
          <w:lang w:val="en-US"/>
        </w:rPr>
        <w:t xml:space="preserve">e </w:t>
      </w:r>
      <w:r w:rsidR="00590ADA">
        <w:rPr>
          <w:lang w:val="en-US"/>
        </w:rPr>
        <w:t xml:space="preserve">product </w:t>
      </w:r>
      <w:r>
        <w:rPr>
          <w:lang w:val="en-US"/>
        </w:rPr>
        <w:t xml:space="preserve">concepts </w:t>
      </w:r>
      <w:r w:rsidR="00590ADA">
        <w:rPr>
          <w:lang w:val="en-US"/>
        </w:rPr>
        <w:t>beyond virtual models</w:t>
      </w:r>
      <w:r w:rsidR="001F11F3">
        <w:rPr>
          <w:lang w:val="en-US"/>
        </w:rPr>
        <w:t xml:space="preserve"> </w:t>
      </w:r>
      <w:r w:rsidR="00DE2853">
        <w:rPr>
          <w:lang w:val="en-US"/>
        </w:rPr>
        <w:t>and</w:t>
      </w:r>
      <w:r w:rsidR="00590ADA">
        <w:rPr>
          <w:lang w:val="en-US"/>
        </w:rPr>
        <w:t xml:space="preserve"> </w:t>
      </w:r>
      <w:r>
        <w:rPr>
          <w:lang w:val="en-US"/>
        </w:rPr>
        <w:t xml:space="preserve">prior to </w:t>
      </w:r>
      <w:r w:rsidR="001F11F3">
        <w:rPr>
          <w:lang w:val="en-US"/>
        </w:rPr>
        <w:t>investing</w:t>
      </w:r>
      <w:r w:rsidR="00590ADA">
        <w:rPr>
          <w:lang w:val="en-US"/>
        </w:rPr>
        <w:t xml:space="preserve"> in tooling</w:t>
      </w:r>
      <w:r w:rsidR="001F11F3">
        <w:rPr>
          <w:lang w:val="en-US"/>
        </w:rPr>
        <w:t xml:space="preserve"> for mass production</w:t>
      </w:r>
      <w:r w:rsidR="00590ADA">
        <w:rPr>
          <w:lang w:val="en-US"/>
        </w:rPr>
        <w:t>.</w:t>
      </w:r>
      <w:r w:rsidR="00514C02">
        <w:rPr>
          <w:lang w:val="en-US"/>
        </w:rPr>
        <w:t xml:space="preserve"> </w:t>
      </w:r>
      <w:r w:rsidR="00A31601">
        <w:rPr>
          <w:lang w:val="en-US"/>
        </w:rPr>
        <w:t xml:space="preserve">The reduced </w:t>
      </w:r>
      <w:r w:rsidR="00AB0DEC">
        <w:rPr>
          <w:lang w:val="en-US"/>
        </w:rPr>
        <w:t>supply</w:t>
      </w:r>
      <w:r w:rsidR="00084103">
        <w:rPr>
          <w:lang w:val="en-US"/>
        </w:rPr>
        <w:t xml:space="preserve"> chain</w:t>
      </w:r>
      <w:r w:rsidR="00A31601">
        <w:rPr>
          <w:lang w:val="en-US"/>
        </w:rPr>
        <w:t xml:space="preserve">, also has an enormous potential to </w:t>
      </w:r>
      <w:r w:rsidR="00414FB3">
        <w:rPr>
          <w:lang w:val="en-US"/>
        </w:rPr>
        <w:t>decrease</w:t>
      </w:r>
      <w:r w:rsidR="00A31601">
        <w:rPr>
          <w:lang w:val="en-US"/>
        </w:rPr>
        <w:t xml:space="preserve"> the lead time between a sales order and the </w:t>
      </w:r>
      <w:r w:rsidR="004F61B2">
        <w:rPr>
          <w:lang w:val="en-US"/>
        </w:rPr>
        <w:t xml:space="preserve">delivery of a </w:t>
      </w:r>
      <w:r w:rsidR="00795883">
        <w:rPr>
          <w:lang w:val="en-US"/>
        </w:rPr>
        <w:t xml:space="preserve">functional </w:t>
      </w:r>
      <w:r w:rsidR="004F61B2">
        <w:rPr>
          <w:lang w:val="en-US"/>
        </w:rPr>
        <w:t>component</w:t>
      </w:r>
      <w:r w:rsidR="00A31601">
        <w:rPr>
          <w:lang w:val="en-US"/>
        </w:rPr>
        <w:t xml:space="preserve">, consequently </w:t>
      </w:r>
      <w:r w:rsidR="00414FB3">
        <w:rPr>
          <w:lang w:val="en-US"/>
        </w:rPr>
        <w:t>reducing</w:t>
      </w:r>
      <w:r w:rsidR="00A31601">
        <w:rPr>
          <w:lang w:val="en-US"/>
        </w:rPr>
        <w:t xml:space="preserve"> inventory cost</w:t>
      </w:r>
      <w:r w:rsidR="00C86674">
        <w:rPr>
          <w:lang w:val="en-US"/>
        </w:rPr>
        <w:t xml:space="preserve"> </w:t>
      </w:r>
      <w:r w:rsidR="00C86674">
        <w:rPr>
          <w:lang w:val="en-US"/>
        </w:rPr>
        <w:fldChar w:fldCharType="begin" w:fldLock="1"/>
      </w:r>
      <w:r w:rsidR="003450BF">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Lima","non-dropping-particle":"","parse-names":false,"suffix":""}],"id":"ITEM-1","issued":{"date-parts":[["2017"]]},"publisher":"Blucher","publisher-place":"São Paulo, SP","title":"Manufatura Aditiva - Tecnologias e aplicações da impressão 3D","type":"book"},"uris":["http://www.mendeley.com/documents/?uuid=06dce7cc-495d-4abf-b543-c4d15c215f8e"]}],"mendeley":{"formattedCitation":"(VOLPATO et al., 2017)","plainTextFormattedCitation":"(VOLPATO et al., 2017)","previouslyFormattedCitation":"[1]"},"properties":{"noteIndex":0},"schema":"https://github.com/citation-style-language/schema/raw/master/csl-citation.json"}</w:instrText>
      </w:r>
      <w:r w:rsidR="00C86674">
        <w:rPr>
          <w:lang w:val="en-US"/>
        </w:rPr>
        <w:fldChar w:fldCharType="separate"/>
      </w:r>
      <w:r w:rsidR="003450BF" w:rsidRPr="003450BF">
        <w:rPr>
          <w:noProof/>
          <w:lang w:val="en-US"/>
        </w:rPr>
        <w:t>(VOLPATO et al., 2017)</w:t>
      </w:r>
      <w:r w:rsidR="00C86674">
        <w:rPr>
          <w:lang w:val="en-US"/>
        </w:rPr>
        <w:fldChar w:fldCharType="end"/>
      </w:r>
      <w:r w:rsidR="00A31601">
        <w:rPr>
          <w:lang w:val="en-US"/>
        </w:rPr>
        <w:t>.</w:t>
      </w:r>
    </w:p>
    <w:p w14:paraId="676FB3C8" w14:textId="265EA20A" w:rsidR="00590ADA" w:rsidRDefault="00514C02" w:rsidP="004836DE">
      <w:pPr>
        <w:rPr>
          <w:lang w:val="en-US"/>
        </w:rPr>
      </w:pPr>
      <w:commentRangeStart w:id="176"/>
      <w:del w:id="177" w:author="Calil Amaral" w:date="2019-11-01T00:31:00Z">
        <w:r w:rsidDel="004A41C9">
          <w:rPr>
            <w:lang w:val="en-US"/>
          </w:rPr>
          <w:delText xml:space="preserve">Another </w:delText>
        </w:r>
      </w:del>
      <w:ins w:id="178" w:author="Calil Amaral" w:date="2019-11-01T00:31:00Z">
        <w:r w:rsidR="004A41C9">
          <w:rPr>
            <w:lang w:val="en-US"/>
          </w:rPr>
          <w:t xml:space="preserve">Other </w:t>
        </w:r>
      </w:ins>
      <w:r>
        <w:rPr>
          <w:lang w:val="en-US"/>
        </w:rPr>
        <w:t>great</w:t>
      </w:r>
      <w:r w:rsidR="00590ADA">
        <w:rPr>
          <w:lang w:val="en-US"/>
        </w:rPr>
        <w:t xml:space="preserve"> </w:t>
      </w:r>
      <w:del w:id="179" w:author="Calil Amaral" w:date="2019-11-01T00:31:00Z">
        <w:r w:rsidR="00590ADA" w:rsidDel="004A41C9">
          <w:rPr>
            <w:lang w:val="en-US"/>
          </w:rPr>
          <w:delText>potential</w:delText>
        </w:r>
      </w:del>
      <w:ins w:id="180" w:author="Calil Amaral" w:date="2019-11-01T00:31:00Z">
        <w:r w:rsidR="004A41C9">
          <w:rPr>
            <w:lang w:val="en-US"/>
          </w:rPr>
          <w:t>potentials</w:t>
        </w:r>
      </w:ins>
      <w:r w:rsidR="00590ADA">
        <w:rPr>
          <w:lang w:val="en-US"/>
        </w:rPr>
        <w:t xml:space="preserve"> of the technology </w:t>
      </w:r>
      <w:del w:id="181" w:author="Calil Amaral" w:date="2019-11-01T00:30:00Z">
        <w:r w:rsidR="00E6735B" w:rsidDel="004A41C9">
          <w:rPr>
            <w:lang w:val="en-US"/>
          </w:rPr>
          <w:delText>is</w:delText>
        </w:r>
        <w:r w:rsidR="00590ADA" w:rsidDel="004A41C9">
          <w:rPr>
            <w:lang w:val="en-US"/>
          </w:rPr>
          <w:delText xml:space="preserve"> </w:delText>
        </w:r>
      </w:del>
      <w:ins w:id="182" w:author="Calil Amaral" w:date="2019-11-01T00:30:00Z">
        <w:r w:rsidR="004A41C9">
          <w:rPr>
            <w:lang w:val="en-US"/>
          </w:rPr>
          <w:t xml:space="preserve">are </w:t>
        </w:r>
      </w:ins>
      <w:r w:rsidR="00590ADA">
        <w:rPr>
          <w:lang w:val="en-US"/>
        </w:rPr>
        <w:t>the reduction of geometric constraints</w:t>
      </w:r>
      <w:r>
        <w:rPr>
          <w:lang w:val="en-US"/>
        </w:rPr>
        <w:t xml:space="preserve">, removing barriers to </w:t>
      </w:r>
      <w:r w:rsidR="00E6735B">
        <w:rPr>
          <w:lang w:val="en-US"/>
        </w:rPr>
        <w:t xml:space="preserve">the production of components </w:t>
      </w:r>
      <w:r w:rsidR="00AB0DEC">
        <w:rPr>
          <w:lang w:val="en-US"/>
        </w:rPr>
        <w:t>optimized for</w:t>
      </w:r>
      <w:r w:rsidR="00E6735B">
        <w:rPr>
          <w:lang w:val="en-US"/>
        </w:rPr>
        <w:t xml:space="preserve"> multi-physics restrictions</w:t>
      </w:r>
      <w:ins w:id="183" w:author="Calil Amaral" w:date="2019-11-01T00:30:00Z">
        <w:r w:rsidR="004A41C9">
          <w:rPr>
            <w:lang w:val="en-US"/>
          </w:rPr>
          <w:t xml:space="preserve"> and the possibility to </w:t>
        </w:r>
      </w:ins>
      <w:ins w:id="184" w:author="Calil Amaral" w:date="2019-11-01T00:31:00Z">
        <w:r w:rsidR="004A41C9">
          <w:rPr>
            <w:lang w:val="en-US"/>
          </w:rPr>
          <w:t>repair components</w:t>
        </w:r>
      </w:ins>
      <w:r w:rsidR="00E6735B">
        <w:rPr>
          <w:lang w:val="en-US"/>
        </w:rPr>
        <w:t>.</w:t>
      </w:r>
      <w:r>
        <w:rPr>
          <w:lang w:val="en-US"/>
        </w:rPr>
        <w:t xml:space="preserve"> </w:t>
      </w:r>
      <w:commentRangeEnd w:id="176"/>
      <w:r w:rsidR="00E01CFE">
        <w:rPr>
          <w:rStyle w:val="CommentReference"/>
        </w:rPr>
        <w:commentReference w:id="176"/>
      </w:r>
      <w:del w:id="185" w:author="Calil Amaral" w:date="2019-11-01T00:32:00Z">
        <w:r w:rsidR="00DE2853" w:rsidDel="004A41C9">
          <w:rPr>
            <w:lang w:val="en-US"/>
          </w:rPr>
          <w:delText xml:space="preserve">Such </w:delText>
        </w:r>
      </w:del>
      <w:ins w:id="186" w:author="Calil Amaral" w:date="2019-11-01T00:32:00Z">
        <w:r w:rsidR="004A41C9">
          <w:rPr>
            <w:lang w:val="en-US"/>
          </w:rPr>
          <w:t xml:space="preserve">These </w:t>
        </w:r>
      </w:ins>
      <w:del w:id="187" w:author="Calil Amaral" w:date="2019-11-01T00:31:00Z">
        <w:r w:rsidR="00DE2853" w:rsidDel="004A41C9">
          <w:rPr>
            <w:lang w:val="en-US"/>
          </w:rPr>
          <w:delText>optimizations</w:delText>
        </w:r>
        <w:r w:rsidR="00795883" w:rsidDel="004A41C9">
          <w:rPr>
            <w:lang w:val="en-US"/>
          </w:rPr>
          <w:delText xml:space="preserve"> </w:delText>
        </w:r>
      </w:del>
      <w:ins w:id="188" w:author="Calil Amaral" w:date="2019-11-01T00:31:00Z">
        <w:r w:rsidR="004A41C9">
          <w:rPr>
            <w:lang w:val="en-US"/>
          </w:rPr>
          <w:t>characteristics</w:t>
        </w:r>
      </w:ins>
      <w:ins w:id="189" w:author="Calil Amaral" w:date="2019-11-01T00:32:00Z">
        <w:r w:rsidR="004A41C9">
          <w:rPr>
            <w:lang w:val="en-US"/>
          </w:rPr>
          <w:t xml:space="preserve"> combined </w:t>
        </w:r>
      </w:ins>
      <w:r w:rsidR="00795883">
        <w:rPr>
          <w:lang w:val="en-US"/>
        </w:rPr>
        <w:t>can</w:t>
      </w:r>
      <w:del w:id="190" w:author="Calil Amaral" w:date="2019-11-01T00:33:00Z">
        <w:r w:rsidR="00DE2853" w:rsidDel="004A41C9">
          <w:rPr>
            <w:lang w:val="en-US"/>
          </w:rPr>
          <w:delText xml:space="preserve"> </w:delText>
        </w:r>
      </w:del>
      <w:ins w:id="191" w:author="Calil Amaral" w:date="2019-11-01T00:33:00Z">
        <w:r w:rsidR="004A41C9">
          <w:rPr>
            <w:lang w:val="en-US"/>
          </w:rPr>
          <w:t xml:space="preserve"> </w:t>
        </w:r>
      </w:ins>
      <w:r w:rsidR="00DE2853">
        <w:rPr>
          <w:lang w:val="en-US"/>
        </w:rPr>
        <w:t xml:space="preserve">result in </w:t>
      </w:r>
      <w:r w:rsidR="00414FB3">
        <w:rPr>
          <w:lang w:val="en-US"/>
        </w:rPr>
        <w:t>lower</w:t>
      </w:r>
      <w:r>
        <w:rPr>
          <w:lang w:val="en-US"/>
        </w:rPr>
        <w:t xml:space="preserve"> assembly part count and component weight</w:t>
      </w:r>
      <w:r w:rsidR="00084103">
        <w:rPr>
          <w:lang w:val="en-US"/>
        </w:rPr>
        <w:t>,</w:t>
      </w:r>
      <w:ins w:id="192" w:author="Calil Amaral" w:date="2019-11-01T00:32:00Z">
        <w:r w:rsidR="004A41C9">
          <w:rPr>
            <w:lang w:val="en-US"/>
          </w:rPr>
          <w:t xml:space="preserve"> as well as </w:t>
        </w:r>
      </w:ins>
      <w:ins w:id="193" w:author="Calil Amaral" w:date="2019-11-01T00:33:00Z">
        <w:r w:rsidR="004A41C9">
          <w:rPr>
            <w:lang w:val="en-US"/>
          </w:rPr>
          <w:t>cheaper maintenance,</w:t>
        </w:r>
      </w:ins>
      <w:r w:rsidR="00084103">
        <w:rPr>
          <w:lang w:val="en-US"/>
        </w:rPr>
        <w:t xml:space="preserve"> leading to</w:t>
      </w:r>
      <w:ins w:id="194" w:author="Calil Amaral" w:date="2019-11-01T00:33:00Z">
        <w:r w:rsidR="004A41C9">
          <w:rPr>
            <w:lang w:val="en-US"/>
          </w:rPr>
          <w:t xml:space="preserve"> lifetime cost reduction</w:t>
        </w:r>
      </w:ins>
      <w:ins w:id="195" w:author="Calil Amaral" w:date="2019-11-01T00:34:00Z">
        <w:r w:rsidR="004A41C9">
          <w:rPr>
            <w:lang w:val="en-US"/>
          </w:rPr>
          <w:t>,</w:t>
        </w:r>
      </w:ins>
      <w:r w:rsidR="00084103">
        <w:rPr>
          <w:lang w:val="en-US"/>
        </w:rPr>
        <w:t xml:space="preserve"> more efficient operation and less fuel consumption in systems such as airplanes </w:t>
      </w:r>
      <w:r w:rsidR="0036105F">
        <w:rPr>
          <w:lang w:val="en-US"/>
        </w:rPr>
        <w:fldChar w:fldCharType="begin" w:fldLock="1"/>
      </w:r>
      <w:r w:rsidR="003450BF">
        <w:rPr>
          <w:lang w:val="en-US"/>
        </w:rPr>
        <w:instrText>ADDIN CSL_CITATION {"citationItems":[{"id":"ITEM-1","itemData":{"DOI":"10.1016/j.scriptamat.2016.10.021","ISSN":"13596462","abstract":"Additive manufacturing technology provides a revolutional way of producing engineering structures regardless of their geometric complexity. Hence, topology optimization technique is rapidly becoming a promising tool to design additive manufactured structures to reduce weight and achieve optimal performance simultaneously. However, a common feature of additive manufactured materials is their anisotropy arising from the design and manufacturing process. Therefore, this viewpoint paper aims at presenting an overview of the anisotropy of additive manufactured materials and providing some insights into the role of anisotropy in topology optimization of additive manufactured load-bearing structures.","author":[{"dropping-particle":"","family":"Zhang","given":"Pu","non-dropping-particle":"","parse-names":false,"suffix":""},{"dropping-particle":"","family":"Liu","given":"Jikai","non-dropping-particle":"","parse-names":false,"suffix":""},{"dropping-particle":"","family":"To","given":"Albert C.","non-dropping-particle":"","parse-names":false,"suffix":""}],"container-title":"Scripta Materialia","id":"ITEM-1","issued":{"date-parts":[["2017"]]},"title":"Role of anisotropic properties on topology optimization of additive manufactured load bearing structures","type":"article-journal"},"uris":["http://www.mendeley.com/documents/?uuid=7aaa0884-d50c-3898-a3a0-120c0a1cf116"]}],"mendeley":{"formattedCitation":"(ZHANG; LIU; TO, 2017)","plainTextFormattedCitation":"(ZHANG; LIU; TO, 2017)","previouslyFormattedCitation":"[2]"},"properties":{"noteIndex":0},"schema":"https://github.com/citation-style-language/schema/raw/master/csl-citation.json"}</w:instrText>
      </w:r>
      <w:r w:rsidR="0036105F">
        <w:rPr>
          <w:lang w:val="en-US"/>
        </w:rPr>
        <w:fldChar w:fldCharType="separate"/>
      </w:r>
      <w:r w:rsidR="003450BF" w:rsidRPr="003450BF">
        <w:rPr>
          <w:noProof/>
          <w:lang w:val="en-US"/>
        </w:rPr>
        <w:t>(ZHANG; LIU; TO, 2017)</w:t>
      </w:r>
      <w:r w:rsidR="0036105F">
        <w:rPr>
          <w:lang w:val="en-US"/>
        </w:rPr>
        <w:fldChar w:fldCharType="end"/>
      </w:r>
      <w:r w:rsidR="00C86674">
        <w:rPr>
          <w:lang w:val="en-US"/>
        </w:rPr>
        <w:fldChar w:fldCharType="begin" w:fldLock="1"/>
      </w:r>
      <w:r w:rsidR="003450BF">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hapter-number":"13","container-title":"Laser Additive Manufacturing: Materials, Design, Technologies, and Applications","id":"ITEM-1","issued":{"date-parts":[["2017"]]},"page":"351-371","publisher":"Woodhead Publishing","title":"Aerospace applications of laser additive manufacturing","type":"chapter"},"uris":["http://www.mendeley.com/documents/?uuid=6f918a28-8ded-47e6-8bf5-856f06df87a2"]}],"mendeley":{"formattedCitation":"(LIU et al., 2017)","plainTextFormattedCitation":"(LIU et al., 2017)","previouslyFormattedCitation":"[3]"},"properties":{"noteIndex":0},"schema":"https://github.com/citation-style-language/schema/raw/master/csl-citation.json"}</w:instrText>
      </w:r>
      <w:r w:rsidR="00C86674">
        <w:rPr>
          <w:lang w:val="en-US"/>
        </w:rPr>
        <w:fldChar w:fldCharType="separate"/>
      </w:r>
      <w:r w:rsidR="003450BF" w:rsidRPr="003450BF">
        <w:rPr>
          <w:noProof/>
          <w:lang w:val="en-US"/>
        </w:rPr>
        <w:t>(LIU et al., 2017)</w:t>
      </w:r>
      <w:r w:rsidR="00C86674">
        <w:rPr>
          <w:lang w:val="en-US"/>
        </w:rPr>
        <w:fldChar w:fldCharType="end"/>
      </w:r>
      <w:r>
        <w:rPr>
          <w:lang w:val="en-US"/>
        </w:rPr>
        <w:t>.</w:t>
      </w:r>
      <w:r w:rsidR="001D1A75">
        <w:rPr>
          <w:lang w:val="en-US"/>
        </w:rPr>
        <w:t xml:space="preserve"> </w:t>
      </w:r>
      <w:r w:rsidR="003249D1">
        <w:rPr>
          <w:lang w:val="en-US"/>
        </w:rPr>
        <w:fldChar w:fldCharType="begin"/>
      </w:r>
      <w:r w:rsidR="003249D1">
        <w:rPr>
          <w:lang w:val="en-US"/>
        </w:rPr>
        <w:instrText xml:space="preserve"> REF _Ref21641228 \h </w:instrText>
      </w:r>
      <w:r w:rsidR="003249D1">
        <w:rPr>
          <w:lang w:val="en-US"/>
        </w:rPr>
      </w:r>
      <w:r w:rsidR="003249D1">
        <w:rPr>
          <w:lang w:val="en-US"/>
        </w:rPr>
        <w:fldChar w:fldCharType="separate"/>
      </w:r>
      <w:ins w:id="196" w:author="Calil Amaral" w:date="2019-11-01T02:35:00Z">
        <w:r w:rsidR="001D610F" w:rsidRPr="003C2965">
          <w:rPr>
            <w:lang w:val="en-US"/>
          </w:rPr>
          <w:t xml:space="preserve">Figure </w:t>
        </w:r>
        <w:r w:rsidR="001D610F">
          <w:rPr>
            <w:noProof/>
            <w:lang w:val="en-US"/>
          </w:rPr>
          <w:t>1</w:t>
        </w:r>
      </w:ins>
      <w:del w:id="197" w:author="Calil Amaral" w:date="2019-10-28T15:52:00Z">
        <w:r w:rsidR="001B6890" w:rsidRPr="003C2965" w:rsidDel="00EE4CE3">
          <w:rPr>
            <w:lang w:val="en-US"/>
          </w:rPr>
          <w:delText xml:space="preserve">Figure </w:delText>
        </w:r>
        <w:r w:rsidR="001B6890" w:rsidDel="00EE4CE3">
          <w:rPr>
            <w:noProof/>
            <w:lang w:val="en-US"/>
          </w:rPr>
          <w:delText>1</w:delText>
        </w:r>
      </w:del>
      <w:r w:rsidR="003249D1">
        <w:rPr>
          <w:lang w:val="en-US"/>
        </w:rPr>
        <w:fldChar w:fldCharType="end"/>
      </w:r>
      <w:r w:rsidR="003249D1">
        <w:rPr>
          <w:lang w:val="en-US"/>
        </w:rPr>
        <w:t xml:space="preserve"> </w:t>
      </w:r>
      <w:r w:rsidR="00795883">
        <w:rPr>
          <w:lang w:val="en-US"/>
        </w:rPr>
        <w:t xml:space="preserve">illustrates </w:t>
      </w:r>
      <w:r w:rsidR="00AB0DEC">
        <w:rPr>
          <w:lang w:val="en-US"/>
        </w:rPr>
        <w:t>applications</w:t>
      </w:r>
      <w:r w:rsidR="000B7034">
        <w:rPr>
          <w:lang w:val="en-US"/>
        </w:rPr>
        <w:t xml:space="preserve"> of </w:t>
      </w:r>
      <w:r w:rsidR="003249D1">
        <w:rPr>
          <w:lang w:val="en-US"/>
        </w:rPr>
        <w:t xml:space="preserve">different </w:t>
      </w:r>
      <w:r w:rsidR="00AB0DEC">
        <w:rPr>
          <w:lang w:val="en-US"/>
        </w:rPr>
        <w:t>AM</w:t>
      </w:r>
      <w:r w:rsidR="00DE2853">
        <w:rPr>
          <w:lang w:val="en-US"/>
        </w:rPr>
        <w:t xml:space="preserve"> technologies</w:t>
      </w:r>
      <w:r w:rsidR="003249D1">
        <w:rPr>
          <w:lang w:val="en-US"/>
        </w:rPr>
        <w:t xml:space="preserve"> </w:t>
      </w:r>
      <w:r w:rsidR="00AB0DEC">
        <w:rPr>
          <w:lang w:val="en-US"/>
        </w:rPr>
        <w:t xml:space="preserve">used </w:t>
      </w:r>
      <w:r w:rsidR="00DE2853">
        <w:rPr>
          <w:lang w:val="en-US"/>
        </w:rPr>
        <w:t>in</w:t>
      </w:r>
      <w:r w:rsidR="003249D1">
        <w:rPr>
          <w:lang w:val="en-US"/>
        </w:rPr>
        <w:t xml:space="preserve"> the aerospace industry.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4"/>
        <w:gridCol w:w="1841"/>
        <w:gridCol w:w="2218"/>
        <w:gridCol w:w="2058"/>
      </w:tblGrid>
      <w:tr w:rsidR="00164600" w14:paraId="2F597B4A" w14:textId="77777777" w:rsidTr="003E7569">
        <w:tc>
          <w:tcPr>
            <w:tcW w:w="3041" w:type="dxa"/>
          </w:tcPr>
          <w:p w14:paraId="4E6047A9" w14:textId="45A8B832" w:rsidR="003E7569" w:rsidRDefault="003E7569" w:rsidP="004836DE">
            <w:pPr>
              <w:ind w:firstLine="0"/>
            </w:pPr>
            <w:r>
              <w:rPr>
                <w:noProof/>
                <w:lang w:eastAsia="pt-BR"/>
              </w:rPr>
              <w:drawing>
                <wp:inline distT="0" distB="0" distL="0" distR="0" wp14:anchorId="74AF2330" wp14:editId="1E1BFD7C">
                  <wp:extent cx="1876508" cy="125528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76508" cy="1255280"/>
                          </a:xfrm>
                          <a:prstGeom prst="rect">
                            <a:avLst/>
                          </a:prstGeom>
                        </pic:spPr>
                      </pic:pic>
                    </a:graphicData>
                  </a:graphic>
                </wp:inline>
              </w:drawing>
            </w:r>
          </w:p>
        </w:tc>
        <w:tc>
          <w:tcPr>
            <w:tcW w:w="1140" w:type="dxa"/>
          </w:tcPr>
          <w:p w14:paraId="0293D551" w14:textId="6A396BB3" w:rsidR="003E7569" w:rsidRDefault="003E7569" w:rsidP="004836DE">
            <w:pPr>
              <w:ind w:firstLine="0"/>
              <w:rPr>
                <w:noProof/>
              </w:rPr>
            </w:pPr>
            <w:r>
              <w:rPr>
                <w:noProof/>
                <w:lang w:eastAsia="pt-BR"/>
              </w:rPr>
              <w:drawing>
                <wp:inline distT="0" distB="0" distL="0" distR="0" wp14:anchorId="37E5AE56" wp14:editId="37EC9971">
                  <wp:extent cx="1103881" cy="1240403"/>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03881" cy="1240403"/>
                          </a:xfrm>
                          <a:prstGeom prst="rect">
                            <a:avLst/>
                          </a:prstGeom>
                        </pic:spPr>
                      </pic:pic>
                    </a:graphicData>
                  </a:graphic>
                </wp:inline>
              </w:drawing>
            </w:r>
          </w:p>
        </w:tc>
        <w:tc>
          <w:tcPr>
            <w:tcW w:w="2526" w:type="dxa"/>
          </w:tcPr>
          <w:p w14:paraId="5EAA050B" w14:textId="7E82FF94" w:rsidR="003E7569" w:rsidRDefault="003E7569" w:rsidP="004836DE">
            <w:pPr>
              <w:ind w:firstLine="0"/>
            </w:pPr>
            <w:r>
              <w:rPr>
                <w:noProof/>
                <w:lang w:eastAsia="pt-BR"/>
              </w:rPr>
              <w:drawing>
                <wp:inline distT="0" distB="0" distL="0" distR="0" wp14:anchorId="416DBEC3" wp14:editId="78BE4F14">
                  <wp:extent cx="1367934" cy="1254760"/>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67934" cy="1254760"/>
                          </a:xfrm>
                          <a:prstGeom prst="rect">
                            <a:avLst/>
                          </a:prstGeom>
                        </pic:spPr>
                      </pic:pic>
                    </a:graphicData>
                  </a:graphic>
                </wp:inline>
              </w:drawing>
            </w:r>
          </w:p>
        </w:tc>
        <w:tc>
          <w:tcPr>
            <w:tcW w:w="2364" w:type="dxa"/>
          </w:tcPr>
          <w:p w14:paraId="3B90715B" w14:textId="24EAC3BB" w:rsidR="003E7569" w:rsidRDefault="00E47F62" w:rsidP="004836DE">
            <w:pPr>
              <w:ind w:firstLine="0"/>
            </w:pPr>
            <w:r>
              <w:rPr>
                <w:noProof/>
                <w:lang w:eastAsia="pt-BR"/>
              </w:rPr>
              <w:drawing>
                <wp:inline distT="0" distB="0" distL="0" distR="0" wp14:anchorId="5D63A217" wp14:editId="45E82FEA">
                  <wp:extent cx="1261855" cy="125062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61855" cy="1250622"/>
                          </a:xfrm>
                          <a:prstGeom prst="rect">
                            <a:avLst/>
                          </a:prstGeom>
                        </pic:spPr>
                      </pic:pic>
                    </a:graphicData>
                  </a:graphic>
                </wp:inline>
              </w:drawing>
            </w:r>
          </w:p>
        </w:tc>
      </w:tr>
      <w:tr w:rsidR="00164600" w14:paraId="02256099" w14:textId="77777777" w:rsidTr="003E7569">
        <w:tc>
          <w:tcPr>
            <w:tcW w:w="3041" w:type="dxa"/>
          </w:tcPr>
          <w:p w14:paraId="16DB8773" w14:textId="3110D6CA" w:rsidR="003E7569" w:rsidRDefault="003E7569" w:rsidP="00216989">
            <w:pPr>
              <w:ind w:firstLine="0"/>
              <w:jc w:val="center"/>
            </w:pPr>
            <w:r>
              <w:t>(a)</w:t>
            </w:r>
          </w:p>
        </w:tc>
        <w:tc>
          <w:tcPr>
            <w:tcW w:w="1140" w:type="dxa"/>
          </w:tcPr>
          <w:p w14:paraId="3A299520" w14:textId="1640C24B" w:rsidR="003E7569" w:rsidRDefault="00053774" w:rsidP="00216989">
            <w:pPr>
              <w:ind w:firstLine="0"/>
              <w:jc w:val="center"/>
            </w:pPr>
            <w:r>
              <w:t>(b)</w:t>
            </w:r>
          </w:p>
        </w:tc>
        <w:tc>
          <w:tcPr>
            <w:tcW w:w="2526" w:type="dxa"/>
          </w:tcPr>
          <w:p w14:paraId="7EE7F7C7" w14:textId="7AAB56FA" w:rsidR="003E7569" w:rsidRDefault="003E7569" w:rsidP="00216989">
            <w:pPr>
              <w:ind w:firstLine="0"/>
              <w:jc w:val="center"/>
            </w:pPr>
            <w:r>
              <w:t>(c)</w:t>
            </w:r>
          </w:p>
        </w:tc>
        <w:tc>
          <w:tcPr>
            <w:tcW w:w="2364" w:type="dxa"/>
          </w:tcPr>
          <w:p w14:paraId="2419858E" w14:textId="722B8345" w:rsidR="003E7569" w:rsidRDefault="003E7569" w:rsidP="003C2965">
            <w:pPr>
              <w:keepNext/>
              <w:ind w:firstLine="0"/>
              <w:jc w:val="center"/>
            </w:pPr>
            <w:r>
              <w:t>(d)</w:t>
            </w:r>
          </w:p>
        </w:tc>
      </w:tr>
    </w:tbl>
    <w:p w14:paraId="2FE9E107" w14:textId="24586C82" w:rsidR="003C2965" w:rsidRPr="003C2965" w:rsidRDefault="003C2965">
      <w:pPr>
        <w:pStyle w:val="Caption"/>
        <w:rPr>
          <w:lang w:val="en-US"/>
        </w:rPr>
      </w:pPr>
      <w:bookmarkStart w:id="198" w:name="_Ref21641228"/>
      <w:r w:rsidRPr="003C2965">
        <w:rPr>
          <w:lang w:val="en-US"/>
        </w:rPr>
        <w:t xml:space="preserve">Figure </w:t>
      </w:r>
      <w:r>
        <w:fldChar w:fldCharType="begin"/>
      </w:r>
      <w:r w:rsidRPr="003C2965">
        <w:rPr>
          <w:lang w:val="en-US"/>
        </w:rPr>
        <w:instrText xml:space="preserve"> SEQ Figure \* ARABIC </w:instrText>
      </w:r>
      <w:r>
        <w:fldChar w:fldCharType="separate"/>
      </w:r>
      <w:r w:rsidR="001D610F">
        <w:rPr>
          <w:noProof/>
          <w:lang w:val="en-US"/>
        </w:rPr>
        <w:t>1</w:t>
      </w:r>
      <w:r>
        <w:fldChar w:fldCharType="end"/>
      </w:r>
      <w:bookmarkEnd w:id="198"/>
      <w:r w:rsidRPr="003C2965">
        <w:rPr>
          <w:lang w:val="en-US"/>
        </w:rPr>
        <w:t xml:space="preserve"> - Examples of additive manufacturing of metallic component</w:t>
      </w:r>
      <w:r w:rsidR="003E7569">
        <w:rPr>
          <w:lang w:val="en-US"/>
        </w:rPr>
        <w:t>s. (a)</w:t>
      </w:r>
      <w:r w:rsidR="003E7569" w:rsidRPr="003E7569">
        <w:rPr>
          <w:lang w:val="en-US"/>
        </w:rPr>
        <w:t xml:space="preserve"> </w:t>
      </w:r>
      <w:r w:rsidR="00FB5CB5" w:rsidRPr="00FB5CB5">
        <w:rPr>
          <w:lang w:val="en-US"/>
        </w:rPr>
        <w:t>LBM-produced Ti-6Al-4V bracket for Airbus A350 with topology optimized bionic design resulting in ~30% weight saving cp. to conventional milled bracket</w:t>
      </w:r>
      <w:r w:rsidR="00FB5CB5">
        <w:rPr>
          <w:lang w:val="en-US"/>
        </w:rPr>
        <w:t xml:space="preserve"> </w:t>
      </w:r>
      <w:r w:rsidR="00FB5CB5">
        <w:rPr>
          <w:lang w:val="en-US"/>
        </w:rPr>
        <w:fldChar w:fldCharType="begin" w:fldLock="1"/>
      </w:r>
      <w:r w:rsidR="003450BF">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hapter-number":"13","container-title":"Laser Additive Manufacturing: Materials, Design, Technologies, and Applications","id":"ITEM-1","issued":{"date-parts":[["2017"]]},"page":"351-371","publisher":"Woodhead Publishing","title":"Aerospace applications of laser additive manufacturing","type":"chapter"},"uris":["http://www.mendeley.com/documents/?uuid=6f918a28-8ded-47e6-8bf5-856f06df87a2"]}],"mendeley":{"formattedCitation":"(LIU et al., 2017)","plainTextFormattedCitation":"(LIU et al., 2017)","previouslyFormattedCitation":"[3]"},"properties":{"noteIndex":0},"schema":"https://github.com/citation-style-language/schema/raw/master/csl-citation.json"}</w:instrText>
      </w:r>
      <w:r w:rsidR="00FB5CB5">
        <w:rPr>
          <w:lang w:val="en-US"/>
        </w:rPr>
        <w:fldChar w:fldCharType="separate"/>
      </w:r>
      <w:r w:rsidR="003450BF" w:rsidRPr="003450BF">
        <w:rPr>
          <w:i w:val="0"/>
          <w:noProof/>
          <w:lang w:val="en-US"/>
        </w:rPr>
        <w:t>(LIU et al., 2017)</w:t>
      </w:r>
      <w:r w:rsidR="00FB5CB5">
        <w:rPr>
          <w:lang w:val="en-US"/>
        </w:rPr>
        <w:fldChar w:fldCharType="end"/>
      </w:r>
      <w:r w:rsidR="00FB5CB5">
        <w:rPr>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FB5CB5">
        <w:rPr>
          <w:lang w:val="en-US"/>
        </w:rPr>
        <w:fldChar w:fldCharType="separate"/>
      </w:r>
      <w:r w:rsidR="003450BF" w:rsidRPr="003450BF">
        <w:rPr>
          <w:i w:val="0"/>
          <w:noProof/>
          <w:lang w:val="en-US"/>
        </w:rPr>
        <w:t>(HERZOG et al., 2016)</w:t>
      </w:r>
      <w:r w:rsidR="00FB5CB5">
        <w:rPr>
          <w:lang w:val="en-US"/>
        </w:rPr>
        <w:fldChar w:fldCharType="end"/>
      </w:r>
      <w:r w:rsidR="00FB5CB5">
        <w:rPr>
          <w:lang w:val="en-US"/>
        </w:rPr>
        <w:t xml:space="preserve"> </w:t>
      </w:r>
      <w:r w:rsidR="003E7569">
        <w:rPr>
          <w:lang w:val="en-US"/>
        </w:rPr>
        <w:t xml:space="preserve">; (b) </w:t>
      </w:r>
      <w:r w:rsidR="003E7569" w:rsidRPr="003E7569">
        <w:rPr>
          <w:lang w:val="en-US"/>
        </w:rPr>
        <w:t>Turbine housing fabricated by the LASERTEC 65 3D System using multi</w:t>
      </w:r>
      <w:r w:rsidR="003E7569">
        <w:rPr>
          <w:lang w:val="en-US"/>
        </w:rPr>
        <w:t>-</w:t>
      </w:r>
      <w:r w:rsidR="003E7569" w:rsidRPr="003E7569">
        <w:rPr>
          <w:lang w:val="en-US"/>
        </w:rPr>
        <w:t>axis deposition</w:t>
      </w:r>
      <w:r w:rsidR="003E7569">
        <w:rPr>
          <w:lang w:val="en-US"/>
        </w:rPr>
        <w:t>; (c) Exhaust duct fabricated using the Laser Engineered Net Shape (LENS) process</w:t>
      </w:r>
      <w:r w:rsidR="001D1A75">
        <w:rPr>
          <w:lang w:val="en-US"/>
        </w:rPr>
        <w:t xml:space="preserve"> </w:t>
      </w:r>
      <w:r w:rsidR="001D1A75">
        <w:rPr>
          <w:lang w:val="en-US"/>
        </w:rPr>
        <w:fldChar w:fldCharType="begin" w:fldLock="1"/>
      </w:r>
      <w:r w:rsidR="003450BF">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hapter-number":"13","container-title":"Laser Additive Manufacturing: Materials, Design, Technologies, and Applications","id":"ITEM-1","issued":{"date-parts":[["2017"]]},"page":"351-371","publisher":"Woodhead Publishing","title":"Aerospace applications of laser additive manufacturing","type":"chapter"},"uris":["http://www.mendeley.com/documents/?uuid=6f918a28-8ded-47e6-8bf5-856f06df87a2"]}],"mendeley":{"formattedCitation":"(LIU et al., 2017)","plainTextFormattedCitation":"(LIU et al., 2017)","previouslyFormattedCitation":"[3]"},"properties":{"noteIndex":0},"schema":"https://github.com/citation-style-language/schema/raw/master/csl-citation.json"}</w:instrText>
      </w:r>
      <w:r w:rsidR="001D1A75">
        <w:rPr>
          <w:lang w:val="en-US"/>
        </w:rPr>
        <w:fldChar w:fldCharType="separate"/>
      </w:r>
      <w:r w:rsidR="003450BF" w:rsidRPr="003450BF">
        <w:rPr>
          <w:i w:val="0"/>
          <w:noProof/>
          <w:lang w:val="en-US"/>
        </w:rPr>
        <w:t>(LIU et al., 2017)</w:t>
      </w:r>
      <w:r w:rsidR="001D1A75">
        <w:rPr>
          <w:lang w:val="en-US"/>
        </w:rPr>
        <w:fldChar w:fldCharType="end"/>
      </w:r>
      <w:r w:rsidR="003E7569">
        <w:rPr>
          <w:lang w:val="en-US"/>
        </w:rPr>
        <w:t>;(d</w:t>
      </w:r>
      <w:r w:rsidR="001D1A75">
        <w:rPr>
          <w:lang w:val="en-US"/>
        </w:rPr>
        <w:t>)</w:t>
      </w:r>
      <w:r w:rsidR="001D1A75" w:rsidRPr="001D1A75">
        <w:rPr>
          <w:lang w:val="en-US"/>
        </w:rPr>
        <w:t xml:space="preserve"> Repairing for damaged titanium </w:t>
      </w:r>
      <w:proofErr w:type="spellStart"/>
      <w:r w:rsidR="001D1A75" w:rsidRPr="001D1A75">
        <w:rPr>
          <w:lang w:val="en-US"/>
        </w:rPr>
        <w:t>blisk</w:t>
      </w:r>
      <w:proofErr w:type="spellEnd"/>
      <w:r w:rsidR="00330282">
        <w:rPr>
          <w:lang w:val="en-US"/>
        </w:rPr>
        <w:t xml:space="preserve"> </w:t>
      </w:r>
      <w:r w:rsidR="00330282">
        <w:rPr>
          <w:lang w:val="en-US"/>
        </w:rPr>
        <w:fldChar w:fldCharType="begin" w:fldLock="1"/>
      </w:r>
      <w:r w:rsidR="003450BF">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Repair","type":"article-journal","volume":"9"},"uris":["http://www.mendeley.com/documents/?uuid=d4146e66-ccd6-4641-a6d4-f493ba3dfb36"]}],"mendeley":{"formattedCitation":"(SABOORI et al., 2019)","plainTextFormattedCitation":"(SABOORI et al., 2019)","previouslyFormattedCitation":"[5]"},"properties":{"noteIndex":0},"schema":"https://github.com/citation-style-language/schema/raw/master/csl-citation.json"}</w:instrText>
      </w:r>
      <w:r w:rsidR="00330282">
        <w:rPr>
          <w:lang w:val="en-US"/>
        </w:rPr>
        <w:fldChar w:fldCharType="separate"/>
      </w:r>
      <w:r w:rsidR="003450BF" w:rsidRPr="003450BF">
        <w:rPr>
          <w:i w:val="0"/>
          <w:noProof/>
          <w:lang w:val="en-US"/>
        </w:rPr>
        <w:t>(SABOORI et al., 2019)</w:t>
      </w:r>
      <w:r w:rsidR="00330282">
        <w:rPr>
          <w:lang w:val="en-US"/>
        </w:rPr>
        <w:fldChar w:fldCharType="end"/>
      </w:r>
      <w:r w:rsidR="003E7569">
        <w:rPr>
          <w:lang w:val="en-US"/>
        </w:rPr>
        <w:t xml:space="preserve">. </w:t>
      </w:r>
    </w:p>
    <w:p w14:paraId="5468AC6F" w14:textId="02236F5F" w:rsidR="00B85B19" w:rsidRDefault="007F02CA" w:rsidP="004836DE">
      <w:pPr>
        <w:rPr>
          <w:lang w:val="en-US"/>
        </w:rPr>
      </w:pPr>
      <w:r w:rsidRPr="007F02CA">
        <w:rPr>
          <w:lang w:val="en-US"/>
        </w:rPr>
        <w:t>Despite the promising features</w:t>
      </w:r>
      <w:ins w:id="199" w:author="Milton Pereira" w:date="2019-10-21T16:38:00Z">
        <w:r w:rsidR="00E01CFE">
          <w:rPr>
            <w:lang w:val="en-US"/>
          </w:rPr>
          <w:t>,</w:t>
        </w:r>
      </w:ins>
      <w:r w:rsidRPr="007F02CA">
        <w:rPr>
          <w:lang w:val="en-US"/>
        </w:rPr>
        <w:t xml:space="preserve"> AM is still expensive when compared to other manufacturing </w:t>
      </w:r>
      <w:r w:rsidR="00556047">
        <w:rPr>
          <w:lang w:val="en-US"/>
        </w:rPr>
        <w:t>processes</w:t>
      </w:r>
      <w:r>
        <w:rPr>
          <w:lang w:val="en-US"/>
        </w:rPr>
        <w:t>,</w:t>
      </w:r>
      <w:r w:rsidRPr="007F02CA">
        <w:rPr>
          <w:lang w:val="en-US"/>
        </w:rPr>
        <w:t xml:space="preserve"> especially for processing metals</w:t>
      </w:r>
      <w:r>
        <w:rPr>
          <w:lang w:val="en-US"/>
        </w:rPr>
        <w:t>,</w:t>
      </w:r>
      <w:r w:rsidRPr="007F02CA">
        <w:rPr>
          <w:lang w:val="en-US"/>
        </w:rPr>
        <w:t xml:space="preserve"> </w:t>
      </w:r>
      <w:r>
        <w:rPr>
          <w:lang w:val="en-US"/>
        </w:rPr>
        <w:t>with</w:t>
      </w:r>
      <w:r w:rsidR="00B85B19">
        <w:rPr>
          <w:lang w:val="en-US"/>
        </w:rPr>
        <w:t xml:space="preserve"> only a few</w:t>
      </w:r>
      <w:r w:rsidR="00B85B19" w:rsidRPr="00B85B19">
        <w:rPr>
          <w:lang w:val="en-US"/>
        </w:rPr>
        <w:t xml:space="preserve"> </w:t>
      </w:r>
      <w:r w:rsidR="00B85B19">
        <w:rPr>
          <w:lang w:val="en-US"/>
        </w:rPr>
        <w:t>technologies</w:t>
      </w:r>
      <w:r w:rsidR="00B85B19" w:rsidRPr="00B85B19">
        <w:rPr>
          <w:lang w:val="en-US"/>
        </w:rPr>
        <w:t xml:space="preserve"> applicable to</w:t>
      </w:r>
      <w:r w:rsidR="00B85B19">
        <w:rPr>
          <w:lang w:val="en-US"/>
        </w:rPr>
        <w:t xml:space="preserve"> manufacture</w:t>
      </w:r>
      <w:r w:rsidR="00B85B19" w:rsidRPr="00B85B19">
        <w:rPr>
          <w:lang w:val="en-US"/>
        </w:rPr>
        <w:t xml:space="preserve"> </w:t>
      </w:r>
      <w:r w:rsidR="00733B20">
        <w:rPr>
          <w:lang w:val="en-US"/>
        </w:rPr>
        <w:t xml:space="preserve">dense </w:t>
      </w:r>
      <w:r w:rsidR="00B85B19">
        <w:rPr>
          <w:lang w:val="en-US"/>
        </w:rPr>
        <w:t>components</w:t>
      </w:r>
      <w:r w:rsidR="00B85B19" w:rsidRPr="00B85B19">
        <w:rPr>
          <w:lang w:val="en-US"/>
        </w:rPr>
        <w:t xml:space="preserve">. </w:t>
      </w:r>
      <w:r w:rsidR="00556047">
        <w:rPr>
          <w:lang w:val="en-US"/>
        </w:rPr>
        <w:t xml:space="preserve">To accomplish that, </w:t>
      </w:r>
      <w:r w:rsidR="00733B20">
        <w:rPr>
          <w:lang w:val="en-US"/>
        </w:rPr>
        <w:t xml:space="preserve">Powder Bed Fusion (PBF), Sheet Lamination (SL) and </w:t>
      </w:r>
      <w:r w:rsidR="009F30E1">
        <w:rPr>
          <w:lang w:val="en-US"/>
        </w:rPr>
        <w:t>Directed Energy Deposition</w:t>
      </w:r>
      <w:r w:rsidR="00733B20">
        <w:rPr>
          <w:lang w:val="en-US"/>
        </w:rPr>
        <w:t xml:space="preserve"> (DED) are some of the </w:t>
      </w:r>
      <w:r w:rsidR="00AE30A8">
        <w:rPr>
          <w:lang w:val="en-US"/>
        </w:rPr>
        <w:t>AM groups of process</w:t>
      </w:r>
      <w:r w:rsidR="00733B20">
        <w:rPr>
          <w:lang w:val="en-US"/>
        </w:rPr>
        <w:t xml:space="preserve"> available, each one presenting particular strengths and </w:t>
      </w:r>
      <w:r w:rsidR="00AD6A39">
        <w:rPr>
          <w:lang w:val="en-US"/>
        </w:rPr>
        <w:t>limitations</w:t>
      </w:r>
      <w:r w:rsidR="00733B20">
        <w:rPr>
          <w:lang w:val="en-US"/>
        </w:rPr>
        <w:t xml:space="preserve"> </w:t>
      </w:r>
      <w:r w:rsidR="00556047">
        <w:rPr>
          <w:lang w:val="en-US"/>
        </w:rPr>
        <w:fldChar w:fldCharType="begin" w:fldLock="1"/>
      </w:r>
      <w:r w:rsidR="003450BF">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Lima","non-dropping-particle":"","parse-names":false,"suffix":""}],"id":"ITEM-1","issued":{"date-parts":[["2017"]]},"publisher":"Blucher","publisher-place":"São Paulo, SP","title":"Manufatura Aditiva - Tecnologias e aplicações da impressão 3D","type":"book"},"uris":["http://www.mendeley.com/documents/?uuid=06dce7cc-495d-4abf-b543-c4d15c215f8e"]}],"mendeley":{"formattedCitation":"(VOLPATO et al., 2017)","plainTextFormattedCitation":"(VOLPATO et al., 2017)","previouslyFormattedCitation":"[1]"},"properties":{"noteIndex":0},"schema":"https://github.com/citation-style-language/schema/raw/master/csl-citation.json"}</w:instrText>
      </w:r>
      <w:r w:rsidR="00556047">
        <w:rPr>
          <w:lang w:val="en-US"/>
        </w:rPr>
        <w:fldChar w:fldCharType="separate"/>
      </w:r>
      <w:r w:rsidR="003450BF" w:rsidRPr="003450BF">
        <w:rPr>
          <w:noProof/>
          <w:lang w:val="en-US"/>
        </w:rPr>
        <w:t>(VOLPATO et al., 2017)</w:t>
      </w:r>
      <w:r w:rsidR="00556047">
        <w:rPr>
          <w:lang w:val="en-US"/>
        </w:rPr>
        <w:fldChar w:fldCharType="end"/>
      </w:r>
      <w:r w:rsidR="00B85B19" w:rsidRPr="00B85B19">
        <w:rPr>
          <w:lang w:val="en-US"/>
        </w:rPr>
        <w:t xml:space="preserve">. </w:t>
      </w:r>
    </w:p>
    <w:p w14:paraId="22500D37" w14:textId="7309EC34" w:rsidR="00AE30A8" w:rsidRDefault="00AE30A8" w:rsidP="004836DE">
      <w:pPr>
        <w:rPr>
          <w:lang w:val="en-US"/>
        </w:rPr>
      </w:pPr>
      <w:r>
        <w:rPr>
          <w:lang w:val="en-US"/>
        </w:rPr>
        <w:lastRenderedPageBreak/>
        <w:t xml:space="preserve">Among the above mentioned categories, </w:t>
      </w:r>
      <w:r w:rsidRPr="00AE30A8">
        <w:rPr>
          <w:lang w:val="en-US"/>
        </w:rPr>
        <w:t>Directed Energy Deposition Laser</w:t>
      </w:r>
      <w:r w:rsidR="007763F2">
        <w:rPr>
          <w:lang w:val="en-US"/>
        </w:rPr>
        <w:t xml:space="preserve"> with Powder as feedstock material</w:t>
      </w:r>
      <w:r w:rsidRPr="00AE30A8">
        <w:rPr>
          <w:lang w:val="en-US"/>
        </w:rPr>
        <w:t xml:space="preserve"> (</w:t>
      </w:r>
      <w:r w:rsidR="007763F2">
        <w:rPr>
          <w:lang w:val="en-US"/>
        </w:rPr>
        <w:t>DED-LP</w:t>
      </w:r>
      <w:r w:rsidRPr="00AE30A8">
        <w:rPr>
          <w:lang w:val="en-US"/>
        </w:rPr>
        <w:t>)</w:t>
      </w:r>
      <w:r>
        <w:rPr>
          <w:lang w:val="en-US"/>
        </w:rPr>
        <w:t>, a sub category of DED processes,</w:t>
      </w:r>
      <w:r w:rsidRPr="00AE30A8">
        <w:rPr>
          <w:lang w:val="en-US"/>
        </w:rPr>
        <w:t xml:space="preserve"> offers advantages such as suitability to repair failed components, </w:t>
      </w:r>
      <w:r>
        <w:rPr>
          <w:lang w:val="en-US"/>
        </w:rPr>
        <w:t xml:space="preserve">suitability to </w:t>
      </w:r>
      <w:r w:rsidRPr="00AE30A8">
        <w:rPr>
          <w:lang w:val="en-US"/>
        </w:rPr>
        <w:t>produce larger parts with higher build rate</w:t>
      </w:r>
      <w:r>
        <w:rPr>
          <w:lang w:val="en-US"/>
        </w:rPr>
        <w:t>s</w:t>
      </w:r>
      <w:r w:rsidRPr="00AE30A8">
        <w:rPr>
          <w:lang w:val="en-US"/>
        </w:rPr>
        <w:t xml:space="preserve"> when compared to </w:t>
      </w:r>
      <w:commentRangeStart w:id="200"/>
      <w:r w:rsidRPr="00AE30A8">
        <w:rPr>
          <w:lang w:val="en-US"/>
        </w:rPr>
        <w:t xml:space="preserve">PBF technology </w:t>
      </w:r>
      <w:commentRangeEnd w:id="200"/>
      <w:r w:rsidR="00E3530A">
        <w:rPr>
          <w:rStyle w:val="CommentReference"/>
        </w:rPr>
        <w:commentReference w:id="200"/>
      </w:r>
      <w:r w:rsidRPr="00AE30A8">
        <w:rPr>
          <w:lang w:val="en-US"/>
        </w:rPr>
        <w:t xml:space="preserve">[16] and </w:t>
      </w:r>
      <w:r w:rsidR="00E10CF8">
        <w:rPr>
          <w:lang w:val="en-US"/>
        </w:rPr>
        <w:t xml:space="preserve">the potential to </w:t>
      </w:r>
      <w:r w:rsidRPr="00AE30A8">
        <w:rPr>
          <w:lang w:val="en-US"/>
        </w:rPr>
        <w:t>manufacture components with variations in alloy composition along the build volume</w:t>
      </w:r>
      <w:r>
        <w:rPr>
          <w:lang w:val="en-US"/>
        </w:rPr>
        <w:t>, a</w:t>
      </w:r>
      <w:r w:rsidR="00E10CF8">
        <w:rPr>
          <w:lang w:val="en-US"/>
        </w:rPr>
        <w:t xml:space="preserve">n advanced class of materials </w:t>
      </w:r>
      <w:r>
        <w:rPr>
          <w:lang w:val="en-US"/>
        </w:rPr>
        <w:t xml:space="preserve">known as Functionally Graded Materials (FGM) </w:t>
      </w:r>
      <w:r w:rsidR="0022383E">
        <w:rPr>
          <w:lang w:val="en-US"/>
        </w:rPr>
        <w:fldChar w:fldCharType="begin" w:fldLock="1"/>
      </w:r>
      <w:r w:rsidR="003450BF">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Lima","non-dropping-particle":"","parse-names":false,"suffix":""}],"id":"ITEM-1","issued":{"date-parts":[["2017"]]},"publisher":"Blucher","publisher-place":"São Paulo, SP","title":"Manufatura Aditiva - Tecnologias e aplicações da impressão 3D","type":"book"},"uris":["http://www.mendeley.com/documents/?uuid=06dce7cc-495d-4abf-b543-c4d15c215f8e"]}],"mendeley":{"formattedCitation":"(VOLPATO et al., 2017)","plainTextFormattedCitation":"(VOLPATO et al., 2017)","previouslyFormattedCitation":"[1]"},"properties":{"noteIndex":0},"schema":"https://github.com/citation-style-language/schema/raw/master/csl-citation.json"}</w:instrText>
      </w:r>
      <w:r w:rsidR="0022383E">
        <w:rPr>
          <w:lang w:val="en-US"/>
        </w:rPr>
        <w:fldChar w:fldCharType="separate"/>
      </w:r>
      <w:r w:rsidR="003450BF" w:rsidRPr="003450BF">
        <w:rPr>
          <w:noProof/>
          <w:lang w:val="en-US"/>
        </w:rPr>
        <w:t>(VOLPATO et al., 2017)</w:t>
      </w:r>
      <w:r w:rsidR="0022383E">
        <w:rPr>
          <w:lang w:val="en-US"/>
        </w:rPr>
        <w:fldChar w:fldCharType="end"/>
      </w:r>
      <w:r w:rsidR="0022383E">
        <w:rPr>
          <w:lang w:val="en-US"/>
        </w:rPr>
        <w:fldChar w:fldCharType="begin" w:fldLock="1"/>
      </w:r>
      <w:r w:rsidR="003450BF">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properties","type":"article-journal","volume":"92"},"uris":["http://www.mendeley.com/documents/?uuid=eafe1a29-9e70-4037-a697-7de6e113c849"]}],"mendeley":{"formattedCitation":"(DEBROY et al., 2017)","plainTextFormattedCitation":"(DEBROY et al., 2017)","previouslyFormattedCitation":"[6]"},"properties":{"noteIndex":0},"schema":"https://github.com/citation-style-language/schema/raw/master/csl-citation.json"}</w:instrText>
      </w:r>
      <w:r w:rsidR="0022383E">
        <w:rPr>
          <w:lang w:val="en-US"/>
        </w:rPr>
        <w:fldChar w:fldCharType="separate"/>
      </w:r>
      <w:r w:rsidR="003450BF" w:rsidRPr="003450BF">
        <w:rPr>
          <w:noProof/>
          <w:lang w:val="en-US"/>
        </w:rPr>
        <w:t>(DEBROY et al., 2017)</w:t>
      </w:r>
      <w:r w:rsidR="0022383E">
        <w:rPr>
          <w:lang w:val="en-US"/>
        </w:rPr>
        <w:fldChar w:fldCharType="end"/>
      </w:r>
      <w:r w:rsidRPr="00AE30A8">
        <w:rPr>
          <w:lang w:val="en-US"/>
        </w:rPr>
        <w:t>.</w:t>
      </w:r>
      <w:ins w:id="201" w:author="Calil Amaral" w:date="2019-11-01T00:25:00Z">
        <w:r w:rsidR="004A41C9">
          <w:rPr>
            <w:lang w:val="en-US"/>
          </w:rPr>
          <w:t xml:space="preserve"> On the other hand PBF technology offer </w:t>
        </w:r>
      </w:ins>
      <w:ins w:id="202" w:author="Calil Amaral" w:date="2019-11-01T00:34:00Z">
        <w:r w:rsidR="001A7DE1">
          <w:rPr>
            <w:lang w:val="en-US"/>
          </w:rPr>
          <w:t xml:space="preserve">much </w:t>
        </w:r>
      </w:ins>
      <w:ins w:id="203" w:author="Calil Amaral" w:date="2019-11-01T00:25:00Z">
        <w:r w:rsidR="004A41C9">
          <w:rPr>
            <w:lang w:val="en-US"/>
          </w:rPr>
          <w:t xml:space="preserve">better </w:t>
        </w:r>
      </w:ins>
      <w:ins w:id="204" w:author="Calil Amaral" w:date="2019-11-01T00:26:00Z">
        <w:r w:rsidR="004A41C9">
          <w:rPr>
            <w:lang w:val="en-US"/>
          </w:rPr>
          <w:t>geometry</w:t>
        </w:r>
      </w:ins>
      <w:ins w:id="205" w:author="Calil Amaral" w:date="2019-11-01T00:25:00Z">
        <w:r w:rsidR="004A41C9">
          <w:rPr>
            <w:lang w:val="en-US"/>
          </w:rPr>
          <w:t xml:space="preserve"> resolution</w:t>
        </w:r>
      </w:ins>
      <w:ins w:id="206" w:author="Calil Amaral" w:date="2019-11-01T00:35:00Z">
        <w:r w:rsidR="000A4F56">
          <w:rPr>
            <w:lang w:val="en-US"/>
          </w:rPr>
          <w:t>, design freedom</w:t>
        </w:r>
      </w:ins>
      <w:ins w:id="207" w:author="Calil Amaral" w:date="2019-11-01T00:26:00Z">
        <w:r w:rsidR="004A41C9">
          <w:rPr>
            <w:lang w:val="en-US"/>
          </w:rPr>
          <w:t xml:space="preserve"> and enhanced mechanical properties</w:t>
        </w:r>
      </w:ins>
      <w:ins w:id="208" w:author="Calil Amaral" w:date="2019-11-01T00:35:00Z">
        <w:r w:rsidR="000A4F56">
          <w:rPr>
            <w:lang w:val="en-US"/>
          </w:rPr>
          <w:t>,</w:t>
        </w:r>
      </w:ins>
      <w:ins w:id="209" w:author="Calil Amaral" w:date="2019-11-01T00:34:00Z">
        <w:r w:rsidR="001A7DE1">
          <w:rPr>
            <w:lang w:val="en-US"/>
          </w:rPr>
          <w:t xml:space="preserve"> </w:t>
        </w:r>
      </w:ins>
      <w:ins w:id="210" w:author="Calil Amaral" w:date="2019-11-01T00:26:00Z">
        <w:r w:rsidR="004A41C9">
          <w:rPr>
            <w:lang w:val="en-US"/>
          </w:rPr>
          <w:t xml:space="preserve">being </w:t>
        </w:r>
      </w:ins>
      <w:ins w:id="211" w:author="Calil Amaral" w:date="2019-11-01T00:36:00Z">
        <w:r w:rsidR="006A3260">
          <w:rPr>
            <w:lang w:val="en-US"/>
          </w:rPr>
          <w:t>one of the</w:t>
        </w:r>
      </w:ins>
      <w:ins w:id="212" w:author="Calil Amaral" w:date="2019-11-01T00:27:00Z">
        <w:r w:rsidR="004A41C9">
          <w:rPr>
            <w:lang w:val="en-US"/>
          </w:rPr>
          <w:t xml:space="preserve"> most widespread metal manufacturing process</w:t>
        </w:r>
      </w:ins>
      <w:ins w:id="213" w:author="Calil Amaral" w:date="2019-11-01T00:36:00Z">
        <w:r w:rsidR="006A3260">
          <w:rPr>
            <w:lang w:val="en-US"/>
          </w:rPr>
          <w:t>es</w:t>
        </w:r>
      </w:ins>
      <w:ins w:id="214" w:author="Calil Amaral" w:date="2019-11-01T00:27:00Z">
        <w:r w:rsidR="004A41C9">
          <w:rPr>
            <w:lang w:val="en-US"/>
          </w:rPr>
          <w:t xml:space="preserve"> </w:t>
        </w:r>
        <w:r w:rsidR="004A41C9">
          <w:rPr>
            <w:lang w:val="en-US"/>
          </w:rPr>
          <w:fldChar w:fldCharType="begin" w:fldLock="1"/>
        </w:r>
      </w:ins>
      <w:r w:rsidR="003450BF">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Properties","type":"article-journal","volume":"46"},"uris":["http://www.mendeley.com/documents/?uuid=66af5845-24ee-37e8-88ee-31f1c1766a78"]}],"mendeley":{"formattedCitation":"(LEWANDOWSKI; SEIFI, 2016)","plainTextFormattedCitation":"(LEWANDOWSKI; SEIFI, 2016)","previouslyFormattedCitation":"[7]"},"properties":{"noteIndex":0},"schema":"https://github.com/citation-style-language/schema/raw/master/csl-citation.json"}</w:instrText>
      </w:r>
      <w:ins w:id="215" w:author="Calil Amaral" w:date="2019-11-01T00:27:00Z">
        <w:r w:rsidR="004A41C9">
          <w:rPr>
            <w:lang w:val="en-US"/>
          </w:rPr>
          <w:fldChar w:fldCharType="separate"/>
        </w:r>
      </w:ins>
      <w:r w:rsidR="003450BF" w:rsidRPr="003450BF">
        <w:rPr>
          <w:noProof/>
          <w:lang w:val="en-US"/>
        </w:rPr>
        <w:t>(LEWANDOWSKI; SEIFI, 2016)</w:t>
      </w:r>
      <w:ins w:id="216" w:author="Calil Amaral" w:date="2019-11-01T00:27:00Z">
        <w:r w:rsidR="004A41C9">
          <w:rPr>
            <w:lang w:val="en-US"/>
          </w:rPr>
          <w:fldChar w:fldCharType="end"/>
        </w:r>
      </w:ins>
      <w:ins w:id="217" w:author="Calil Amaral" w:date="2019-11-01T00:29:00Z">
        <w:r w:rsidR="004A41C9">
          <w:rPr>
            <w:lang w:val="en-US"/>
          </w:rPr>
          <w:fldChar w:fldCharType="begin" w:fldLock="1"/>
        </w:r>
      </w:ins>
      <w:r w:rsidR="003450BF">
        <w:rPr>
          <w:lang w:val="en-US"/>
        </w:rPr>
        <w:instrText>ADDIN CSL_CITATION {"citationItems":[{"id":"ITEM-1","itemData":{"DOI":"10.1007/s11665-014-0958-z","abstract":"This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 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potential.","author":[{"dropping-particle":"","family":"Frazier","given":"William E.","non-dropping-particle":"","parse-names":false,"suffix":""}],"container-title":"Journal of Materials Engineering and Performance","id":"ITEM-1","issued":{"date-parts":[["2014"]]},"title":"Metal additive manufacturing: A review","type":"article-journal"},"uris":["http://www.mendeley.com/documents/?uuid=128485ed-e26f-338d-b88d-6b6f7e503de3"]}],"mendeley":{"formattedCitation":"(FRAZIER, 2014)","plainTextFormattedCitation":"(FRAZIER, 2014)","previouslyFormattedCitation":"[8]"},"properties":{"noteIndex":0},"schema":"https://github.com/citation-style-language/schema/raw/master/csl-citation.json"}</w:instrText>
      </w:r>
      <w:r w:rsidR="004A41C9">
        <w:rPr>
          <w:lang w:val="en-US"/>
        </w:rPr>
        <w:fldChar w:fldCharType="separate"/>
      </w:r>
      <w:r w:rsidR="003450BF" w:rsidRPr="003450BF">
        <w:rPr>
          <w:noProof/>
          <w:lang w:val="en-US"/>
        </w:rPr>
        <w:t>(FRAZIER, 2014)</w:t>
      </w:r>
      <w:ins w:id="218" w:author="Calil Amaral" w:date="2019-11-01T00:29:00Z">
        <w:r w:rsidR="004A41C9">
          <w:rPr>
            <w:lang w:val="en-US"/>
          </w:rPr>
          <w:fldChar w:fldCharType="end"/>
        </w:r>
      </w:ins>
      <w:ins w:id="219" w:author="Calil Amaral" w:date="2019-11-01T00:27:00Z">
        <w:r w:rsidR="004A41C9">
          <w:rPr>
            <w:lang w:val="en-US"/>
          </w:rPr>
          <w:t>.</w:t>
        </w:r>
      </w:ins>
    </w:p>
    <w:p w14:paraId="398B94C7" w14:textId="29C2E53E" w:rsidR="009552E4" w:rsidRDefault="00AB0DEC" w:rsidP="004836DE">
      <w:pPr>
        <w:rPr>
          <w:lang w:val="en-US"/>
        </w:rPr>
      </w:pPr>
      <w:r w:rsidRPr="00AB0DEC">
        <w:rPr>
          <w:lang w:val="en-US"/>
        </w:rPr>
        <w:t xml:space="preserve">Although some authors argue that the production cost will drop as technology evolves, manufacturing metal components by AM is still only justifiable </w:t>
      </w:r>
      <w:r>
        <w:rPr>
          <w:lang w:val="en-US"/>
        </w:rPr>
        <w:t>when</w:t>
      </w:r>
      <w:r w:rsidRPr="00AB0DEC">
        <w:rPr>
          <w:lang w:val="en-US"/>
        </w:rPr>
        <w:t xml:space="preserve"> a significant reduction in lead time, inventory cost, part weight or part count takes place</w:t>
      </w:r>
      <w:r w:rsidR="00044C4F">
        <w:rPr>
          <w:lang w:val="en-US"/>
        </w:rPr>
        <w:t xml:space="preserve"> </w:t>
      </w:r>
      <w:r w:rsidR="00044C4F">
        <w:rPr>
          <w:lang w:val="en-US"/>
        </w:rPr>
        <w:fldChar w:fldCharType="begin" w:fldLock="1"/>
      </w:r>
      <w:r w:rsidR="003450BF">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Austin","id":"ITEM-1","issued":{"date-parts":[["2009"]]},"number-of-pages":"92","publisher-place":"Austin, TX","title":"Roadmap for Additive Manufacturing: Identifying the Future of Freeform Processing","type":"report"},"uris":["http://www.mendeley.com/documents/?uuid=cdda5fa0-c70f-444d-8340-bba62daca737"]}],"mendeley":{"formattedCitation":"(BOURELL; LEU; ROSEN, 2009)","plainTextFormattedCitation":"(BOURELL; LEU; ROSEN, 2009)","previouslyFormattedCitation":"[9]"},"properties":{"noteIndex":0},"schema":"https://github.com/citation-style-language/schema/raw/master/csl-citation.json"}</w:instrText>
      </w:r>
      <w:r w:rsidR="00044C4F">
        <w:rPr>
          <w:lang w:val="en-US"/>
        </w:rPr>
        <w:fldChar w:fldCharType="separate"/>
      </w:r>
      <w:r w:rsidR="003450BF" w:rsidRPr="003450BF">
        <w:rPr>
          <w:noProof/>
          <w:lang w:val="en-US"/>
        </w:rPr>
        <w:t>(BOURELL; LEU; ROSEN, 2009)</w:t>
      </w:r>
      <w:r w:rsidR="00044C4F">
        <w:rPr>
          <w:lang w:val="en-US"/>
        </w:rPr>
        <w:fldChar w:fldCharType="end"/>
      </w:r>
      <w:r w:rsidRPr="00AB0DEC">
        <w:rPr>
          <w:lang w:val="en-US"/>
        </w:rPr>
        <w:t>.</w:t>
      </w:r>
      <w:r w:rsidR="00556047">
        <w:rPr>
          <w:lang w:val="en-US"/>
        </w:rPr>
        <w:t xml:space="preserve"> </w:t>
      </w:r>
      <w:r w:rsidR="009552E4">
        <w:rPr>
          <w:lang w:val="en-US"/>
        </w:rPr>
        <w:t xml:space="preserve">Furthermore, </w:t>
      </w:r>
      <w:r w:rsidR="00042CB4" w:rsidRPr="00AB0DEC">
        <w:rPr>
          <w:lang w:val="en-US"/>
        </w:rPr>
        <w:t>the lack of diffuse knowledge</w:t>
      </w:r>
      <w:r w:rsidR="00042CB4">
        <w:rPr>
          <w:lang w:val="en-US"/>
        </w:rPr>
        <w:t xml:space="preserve"> of </w:t>
      </w:r>
      <w:r w:rsidR="00042CB4" w:rsidRPr="00AB0DEC">
        <w:rPr>
          <w:lang w:val="en-US"/>
        </w:rPr>
        <w:t>process</w:t>
      </w:r>
      <w:r w:rsidR="00042CB4">
        <w:rPr>
          <w:lang w:val="en-US"/>
        </w:rPr>
        <w:t xml:space="preserve"> dependent</w:t>
      </w:r>
      <w:r w:rsidR="00042CB4" w:rsidRPr="00AB0DEC">
        <w:rPr>
          <w:lang w:val="en-US"/>
        </w:rPr>
        <w:t xml:space="preserve"> </w:t>
      </w:r>
      <w:r w:rsidR="00414FB3">
        <w:rPr>
          <w:lang w:val="en-US"/>
        </w:rPr>
        <w:t>geometry limitations</w:t>
      </w:r>
      <w:r w:rsidR="00042CB4">
        <w:rPr>
          <w:lang w:val="en-US"/>
        </w:rPr>
        <w:t xml:space="preserve"> and</w:t>
      </w:r>
      <w:r w:rsidR="00042CB4" w:rsidRPr="00AB0DEC">
        <w:rPr>
          <w:lang w:val="en-US"/>
        </w:rPr>
        <w:t xml:space="preserve"> </w:t>
      </w:r>
      <w:r w:rsidR="00042CB4">
        <w:rPr>
          <w:lang w:val="en-US"/>
        </w:rPr>
        <w:t xml:space="preserve">output </w:t>
      </w:r>
      <w:r w:rsidR="00042CB4" w:rsidRPr="00AB0DEC">
        <w:rPr>
          <w:lang w:val="en-US"/>
        </w:rPr>
        <w:t>material properties</w:t>
      </w:r>
      <w:r w:rsidR="009552E4">
        <w:rPr>
          <w:lang w:val="en-US"/>
        </w:rPr>
        <w:t>, restrict the choice of manufacturing process according to the availability of material data still in the design phase</w:t>
      </w:r>
      <w:r w:rsidR="00AD6A39">
        <w:rPr>
          <w:lang w:val="en-US"/>
        </w:rPr>
        <w:t xml:space="preserve"> </w:t>
      </w:r>
      <w:r w:rsidR="00AD6A39">
        <w:rPr>
          <w:lang w:val="en-US"/>
        </w:rPr>
        <w:fldChar w:fldCharType="begin" w:fldLock="1"/>
      </w:r>
      <w:r w:rsidR="003450BF">
        <w:rPr>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Edition","edition":"4th","id":"ITEM-1","issued":{"date-parts":[["2011"]]},"publisher":"Elsevier","publisher-place":"Burlington","title":"Materials selection in mechanical design: Fourth edition","type":"book"},"uris":["http://www.mendeley.com/documents/?uuid=341202eb-87c0-4718-8835-20f17dbd4b68"]}],"mendeley":{"formattedCitation":"(ASHBY, 2011)","plainTextFormattedCitation":"(ASHBY, 2011)","previouslyFormattedCitation":"[10]"},"properties":{"noteIndex":0},"schema":"https://github.com/citation-style-language/schema/raw/master/csl-citation.json"}</w:instrText>
      </w:r>
      <w:r w:rsidR="00AD6A39">
        <w:rPr>
          <w:lang w:val="en-US"/>
        </w:rPr>
        <w:fldChar w:fldCharType="separate"/>
      </w:r>
      <w:r w:rsidR="003450BF" w:rsidRPr="003450BF">
        <w:rPr>
          <w:noProof/>
          <w:lang w:val="en-US"/>
        </w:rPr>
        <w:t>(ASHBY, 2011)</w:t>
      </w:r>
      <w:r w:rsidR="00AD6A39">
        <w:rPr>
          <w:lang w:val="en-US"/>
        </w:rPr>
        <w:fldChar w:fldCharType="end"/>
      </w:r>
      <w:r w:rsidR="00042CB4" w:rsidRPr="00AB0DEC">
        <w:rPr>
          <w:lang w:val="en-US"/>
        </w:rPr>
        <w:t>.</w:t>
      </w:r>
    </w:p>
    <w:p w14:paraId="0C076CD7" w14:textId="3340591C" w:rsidR="00556047" w:rsidRDefault="00042CB4" w:rsidP="004836DE">
      <w:pPr>
        <w:rPr>
          <w:lang w:val="en-US"/>
        </w:rPr>
      </w:pPr>
      <w:del w:id="220" w:author="Milton Pereira" w:date="2019-10-21T16:43:00Z">
        <w:r w:rsidRPr="00AB0DEC" w:rsidDel="00E3530A">
          <w:rPr>
            <w:lang w:val="en-US"/>
          </w:rPr>
          <w:delText xml:space="preserve"> </w:delText>
        </w:r>
      </w:del>
      <w:r>
        <w:rPr>
          <w:lang w:val="en-US"/>
        </w:rPr>
        <w:t xml:space="preserve">In this context, the mechanical properties resulting from the </w:t>
      </w:r>
      <w:del w:id="221" w:author="Milton Pereira" w:date="2019-10-21T16:43:00Z">
        <w:r w:rsidDel="00E3530A">
          <w:rPr>
            <w:lang w:val="en-US"/>
          </w:rPr>
          <w:delText>process,</w:delText>
        </w:r>
      </w:del>
      <w:ins w:id="222" w:author="Milton Pereira" w:date="2019-10-21T16:43:00Z">
        <w:r w:rsidR="00E3530A">
          <w:rPr>
            <w:lang w:val="en-US"/>
          </w:rPr>
          <w:t>process</w:t>
        </w:r>
      </w:ins>
      <w:r>
        <w:rPr>
          <w:lang w:val="en-US"/>
        </w:rPr>
        <w:t xml:space="preserve"> are of special interest given the fact that metals are extensively </w:t>
      </w:r>
      <w:r w:rsidR="009552E4">
        <w:rPr>
          <w:lang w:val="en-US"/>
        </w:rPr>
        <w:t>used to withstand the mechanical loads of a variety of applications</w:t>
      </w:r>
      <w:r>
        <w:rPr>
          <w:lang w:val="en-US"/>
        </w:rPr>
        <w:t>.</w:t>
      </w:r>
      <w:r w:rsidR="009552E4">
        <w:rPr>
          <w:lang w:val="en-US"/>
        </w:rPr>
        <w:t xml:space="preserve"> </w:t>
      </w:r>
      <w:r w:rsidR="00AD6A39">
        <w:rPr>
          <w:lang w:val="en-US"/>
        </w:rPr>
        <w:t>I</w:t>
      </w:r>
      <w:r w:rsidR="009552E4">
        <w:rPr>
          <w:lang w:val="en-US"/>
        </w:rPr>
        <w:t>nformation</w:t>
      </w:r>
      <w:r w:rsidR="00AD6A39">
        <w:rPr>
          <w:lang w:val="en-US"/>
        </w:rPr>
        <w:t xml:space="preserve"> extracted from stress-strain curves</w:t>
      </w:r>
      <w:r w:rsidR="009552E4">
        <w:rPr>
          <w:lang w:val="en-US"/>
        </w:rPr>
        <w:t xml:space="preserve"> such as Young’s modulus (E)</w:t>
      </w:r>
      <w:r w:rsidR="00AD6A39">
        <w:rPr>
          <w:lang w:val="en-US"/>
        </w:rPr>
        <w:t>, elastic limit (Sy) and tensile strength (</w:t>
      </w:r>
      <w:proofErr w:type="spellStart"/>
      <w:r w:rsidR="00AD6A39">
        <w:rPr>
          <w:lang w:val="en-US"/>
        </w:rPr>
        <w:t>Su</w:t>
      </w:r>
      <w:proofErr w:type="spellEnd"/>
      <w:r w:rsidR="00AD6A39">
        <w:rPr>
          <w:lang w:val="en-US"/>
        </w:rPr>
        <w:t xml:space="preserve">) are the baseline </w:t>
      </w:r>
      <w:r w:rsidR="00414FB3">
        <w:rPr>
          <w:lang w:val="en-US"/>
        </w:rPr>
        <w:t xml:space="preserve">information </w:t>
      </w:r>
      <w:r w:rsidR="00AD6A39">
        <w:rPr>
          <w:lang w:val="en-US"/>
        </w:rPr>
        <w:t xml:space="preserve">for the mechanical design of structural components as illustrates </w:t>
      </w:r>
      <w:r w:rsidR="00AD6A39">
        <w:rPr>
          <w:lang w:val="en-US"/>
        </w:rPr>
        <w:fldChar w:fldCharType="begin"/>
      </w:r>
      <w:r w:rsidR="00AD6A39">
        <w:rPr>
          <w:lang w:val="en-US"/>
        </w:rPr>
        <w:instrText xml:space="preserve"> REF _Ref21450712 \h </w:instrText>
      </w:r>
      <w:r w:rsidR="00AD6A39">
        <w:rPr>
          <w:lang w:val="en-US"/>
        </w:rPr>
      </w:r>
      <w:r w:rsidR="00AD6A39">
        <w:rPr>
          <w:lang w:val="en-US"/>
        </w:rPr>
        <w:fldChar w:fldCharType="separate"/>
      </w:r>
      <w:ins w:id="223" w:author="Calil Amaral" w:date="2019-11-01T02:35:00Z">
        <w:r w:rsidR="001D610F" w:rsidRPr="009C3C03">
          <w:rPr>
            <w:lang w:val="en-US"/>
          </w:rPr>
          <w:t xml:space="preserve">Figure </w:t>
        </w:r>
        <w:r w:rsidR="001D610F">
          <w:rPr>
            <w:noProof/>
            <w:lang w:val="en-US"/>
          </w:rPr>
          <w:t>2</w:t>
        </w:r>
      </w:ins>
      <w:del w:id="224" w:author="Calil Amaral" w:date="2019-10-28T15:52:00Z">
        <w:r w:rsidR="001B6890" w:rsidRPr="009C3C03" w:rsidDel="00EE4CE3">
          <w:rPr>
            <w:lang w:val="en-US"/>
          </w:rPr>
          <w:delText xml:space="preserve">Figure </w:delText>
        </w:r>
        <w:r w:rsidR="001B6890" w:rsidDel="00EE4CE3">
          <w:rPr>
            <w:noProof/>
            <w:lang w:val="en-US"/>
          </w:rPr>
          <w:delText>2</w:delText>
        </w:r>
      </w:del>
      <w:r w:rsidR="00AD6A39">
        <w:rPr>
          <w:lang w:val="en-US"/>
        </w:rPr>
        <w:fldChar w:fldCharType="end"/>
      </w:r>
      <w:r w:rsidR="00AD6A39">
        <w:rPr>
          <w:lang w:val="en-US"/>
        </w:rPr>
        <w:t>.</w:t>
      </w:r>
    </w:p>
    <w:p w14:paraId="6653F3C7" w14:textId="77777777" w:rsidR="00556047" w:rsidRPr="00D45508" w:rsidRDefault="00556047" w:rsidP="00556047">
      <w:pPr>
        <w:keepNext/>
        <w:ind w:firstLine="0"/>
        <w:jc w:val="center"/>
        <w:rPr>
          <w:lang w:val="en-US"/>
        </w:rPr>
      </w:pPr>
      <w:commentRangeStart w:id="225"/>
      <w:r>
        <w:rPr>
          <w:noProof/>
          <w:lang w:eastAsia="pt-BR"/>
        </w:rPr>
        <w:drawing>
          <wp:inline distT="0" distB="0" distL="0" distR="0" wp14:anchorId="6F6DE562" wp14:editId="497F9495">
            <wp:extent cx="5595333" cy="22860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8604" cy="2328192"/>
                    </a:xfrm>
                    <a:prstGeom prst="rect">
                      <a:avLst/>
                    </a:prstGeom>
                  </pic:spPr>
                </pic:pic>
              </a:graphicData>
            </a:graphic>
          </wp:inline>
        </w:drawing>
      </w:r>
      <w:commentRangeEnd w:id="225"/>
      <w:r w:rsidR="007C59A0">
        <w:rPr>
          <w:rStyle w:val="CommentReference"/>
        </w:rPr>
        <w:commentReference w:id="225"/>
      </w:r>
    </w:p>
    <w:p w14:paraId="3DBBF9E0" w14:textId="7313010E" w:rsidR="00556047" w:rsidRPr="009C3C03" w:rsidRDefault="00556047" w:rsidP="00164600">
      <w:pPr>
        <w:pStyle w:val="Caption"/>
        <w:jc w:val="left"/>
        <w:rPr>
          <w:lang w:val="en-US"/>
        </w:rPr>
      </w:pPr>
      <w:bookmarkStart w:id="226" w:name="_Ref21450712"/>
      <w:r w:rsidRPr="009C3C03">
        <w:rPr>
          <w:lang w:val="en-US"/>
        </w:rPr>
        <w:t xml:space="preserve">Figure </w:t>
      </w:r>
      <w:r>
        <w:fldChar w:fldCharType="begin"/>
      </w:r>
      <w:r w:rsidRPr="009C3C03">
        <w:rPr>
          <w:lang w:val="en-US"/>
        </w:rPr>
        <w:instrText xml:space="preserve"> SEQ Figure \* ARABIC </w:instrText>
      </w:r>
      <w:r>
        <w:fldChar w:fldCharType="separate"/>
      </w:r>
      <w:r w:rsidR="001D610F">
        <w:rPr>
          <w:noProof/>
          <w:lang w:val="en-US"/>
        </w:rPr>
        <w:t>2</w:t>
      </w:r>
      <w:r>
        <w:fldChar w:fldCharType="end"/>
      </w:r>
      <w:bookmarkEnd w:id="226"/>
      <w:r w:rsidRPr="009C3C03">
        <w:rPr>
          <w:lang w:val="en-US"/>
        </w:rPr>
        <w:t xml:space="preserve"> - Types of material information. Structured data for design “</w:t>
      </w:r>
      <w:proofErr w:type="spellStart"/>
      <w:r w:rsidRPr="009C3C03">
        <w:rPr>
          <w:lang w:val="en-US"/>
        </w:rPr>
        <w:t>allowables</w:t>
      </w:r>
      <w:proofErr w:type="spellEnd"/>
      <w:r w:rsidRPr="009C3C03">
        <w:rPr>
          <w:lang w:val="en-US"/>
        </w:rPr>
        <w:t xml:space="preserve">” and the characteristics of a material that relate to its ability to be formed, joined, and finished; records of experience with its use; and design guidelines for its use </w:t>
      </w:r>
      <w:r>
        <w:rPr>
          <w:rStyle w:val="FootnoteReference"/>
          <w:lang w:val="en-US"/>
        </w:rPr>
        <w:fldChar w:fldCharType="begin" w:fldLock="1"/>
      </w:r>
      <w:r w:rsidR="003450BF">
        <w:rPr>
          <w:i w:val="0"/>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Edition","edition":"4th","id":"ITEM-1","issued":{"date-parts":[["2011"]]},"publisher":"Elsevier","publisher-place":"Burlington","title":"Materials selection in mechanical design: Fourth edition","type":"book"},"uris":["http://www.mendeley.com/documents/?uuid=341202eb-87c0-4718-8835-20f17dbd4b68"]}],"mendeley":{"formattedCitation":"(ASHBY, 2011)","plainTextFormattedCitation":"(ASHBY, 2011)","previouslyFormattedCitation":"[10]"},"properties":{"noteIndex":0},"schema":"https://github.com/citation-style-language/schema/raw/master/csl-citation.json"}</w:instrText>
      </w:r>
      <w:r>
        <w:rPr>
          <w:rStyle w:val="FootnoteReference"/>
          <w:lang w:val="en-US"/>
        </w:rPr>
        <w:fldChar w:fldCharType="separate"/>
      </w:r>
      <w:r w:rsidR="003450BF" w:rsidRPr="003450BF">
        <w:rPr>
          <w:i w:val="0"/>
          <w:noProof/>
          <w:lang w:val="en-US"/>
        </w:rPr>
        <w:t>(ASHBY, 2011)</w:t>
      </w:r>
      <w:r>
        <w:rPr>
          <w:rStyle w:val="FootnoteReference"/>
          <w:lang w:val="en-US"/>
        </w:rPr>
        <w:fldChar w:fldCharType="end"/>
      </w:r>
      <w:r w:rsidRPr="009C3C03">
        <w:rPr>
          <w:lang w:val="en-US"/>
        </w:rPr>
        <w:t>.</w:t>
      </w:r>
    </w:p>
    <w:p w14:paraId="6098EF71" w14:textId="3E73F5DD" w:rsidR="00AB0DEC" w:rsidDel="00E54E8F" w:rsidRDefault="00AB0DEC" w:rsidP="004836DE">
      <w:pPr>
        <w:rPr>
          <w:del w:id="227" w:author="Calil Amaral" w:date="2019-11-01T02:08:00Z"/>
          <w:lang w:val="en-US"/>
        </w:rPr>
      </w:pPr>
      <w:r w:rsidRPr="00AB0DEC">
        <w:rPr>
          <w:lang w:val="en-US"/>
        </w:rPr>
        <w:lastRenderedPageBreak/>
        <w:t>Even though an</w:t>
      </w:r>
      <w:r>
        <w:rPr>
          <w:lang w:val="en-US"/>
        </w:rPr>
        <w:t xml:space="preserve"> enormous</w:t>
      </w:r>
      <w:r w:rsidRPr="00AB0DEC">
        <w:rPr>
          <w:lang w:val="en-US"/>
        </w:rPr>
        <w:t xml:space="preserve"> effort </w:t>
      </w:r>
      <w:r>
        <w:rPr>
          <w:lang w:val="en-US"/>
        </w:rPr>
        <w:t>has</w:t>
      </w:r>
      <w:r w:rsidRPr="00AB0DEC">
        <w:rPr>
          <w:lang w:val="en-US"/>
        </w:rPr>
        <w:t xml:space="preserve"> been made for the last decade in order to standardize manufacturing practices and data reporting on mechanical properties, a collective understanding of the AM design paradigm as well as a database of material properties for different processing conditions is still required in order to democratize the technology</w:t>
      </w:r>
      <w:r w:rsidR="00795883">
        <w:rPr>
          <w:lang w:val="en-US"/>
        </w:rPr>
        <w:t xml:space="preserve"> </w:t>
      </w:r>
      <w:r w:rsidR="00795883">
        <w:rPr>
          <w:lang w:val="en-US"/>
        </w:rPr>
        <w:fldChar w:fldCharType="begin" w:fldLock="1"/>
      </w:r>
      <w:r w:rsidR="003450BF">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impact","type":"article-journal","volume":"1"},"uris":["http://www.mendeley.com/documents/?uuid=22f89873-efa6-4e73-9fca-5e92565ee5bb"]}],"mendeley":{"formattedCitation":"(BOURELL; ROSEN; LEU, 2014)","plainTextFormattedCitation":"(BOURELL; ROSEN; LEU, 2014)","previouslyFormattedCitation":"[11]"},"properties":{"noteIndex":0},"schema":"https://github.com/citation-style-language/schema/raw/master/csl-citation.json"}</w:instrText>
      </w:r>
      <w:r w:rsidR="00795883">
        <w:rPr>
          <w:lang w:val="en-US"/>
        </w:rPr>
        <w:fldChar w:fldCharType="separate"/>
      </w:r>
      <w:r w:rsidR="003450BF" w:rsidRPr="003450BF">
        <w:rPr>
          <w:noProof/>
          <w:lang w:val="en-US"/>
        </w:rPr>
        <w:t>(BOURELL; ROSEN; LEU, 2014)</w:t>
      </w:r>
      <w:r w:rsidR="00795883">
        <w:rPr>
          <w:lang w:val="en-US"/>
        </w:rPr>
        <w:fldChar w:fldCharType="end"/>
      </w:r>
      <w:r w:rsidR="00795883">
        <w:rPr>
          <w:lang w:val="en-US"/>
        </w:rPr>
        <w:fldChar w:fldCharType="begin" w:fldLock="1"/>
      </w:r>
      <w:r w:rsidR="003450BF">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Austin","id":"ITEM-1","issued":{"date-parts":[["2009"]]},"number-of-pages":"92","publisher-place":"Austin, TX","title":"Roadmap for Additive Manufacturing: Identifying the Future of Freeform Processing","type":"report"},"uris":["http://www.mendeley.com/documents/?uuid=cdda5fa0-c70f-444d-8340-bba62daca737"]}],"mendeley":{"formattedCitation":"(BOURELL; LEU; ROSEN, 2009)","plainTextFormattedCitation":"(BOURELL; LEU; ROSEN, 2009)","previouslyFormattedCitation":"[9]"},"properties":{"noteIndex":0},"schema":"https://github.com/citation-style-language/schema/raw/master/csl-citation.json"}</w:instrText>
      </w:r>
      <w:r w:rsidR="00795883">
        <w:rPr>
          <w:lang w:val="en-US"/>
        </w:rPr>
        <w:fldChar w:fldCharType="separate"/>
      </w:r>
      <w:r w:rsidR="003450BF" w:rsidRPr="003450BF">
        <w:rPr>
          <w:noProof/>
          <w:lang w:val="en-US"/>
        </w:rPr>
        <w:t>(BOURELL; LEU; ROSEN, 2009)</w:t>
      </w:r>
      <w:r w:rsidR="00795883">
        <w:rPr>
          <w:lang w:val="en-US"/>
        </w:rPr>
        <w:fldChar w:fldCharType="end"/>
      </w:r>
      <w:r w:rsidRPr="00AB0DEC">
        <w:rPr>
          <w:lang w:val="en-US"/>
        </w:rPr>
        <w:t>.</w:t>
      </w:r>
    </w:p>
    <w:p w14:paraId="2864F1CC" w14:textId="77777777" w:rsidR="00D87607" w:rsidRDefault="00D87607" w:rsidP="004836DE">
      <w:pPr>
        <w:rPr>
          <w:lang w:val="en-US"/>
        </w:rPr>
      </w:pPr>
    </w:p>
    <w:p w14:paraId="7730B235" w14:textId="7841D798" w:rsidR="00AB0DEC" w:rsidDel="007C59A0" w:rsidRDefault="00AB0DEC" w:rsidP="00795883">
      <w:pPr>
        <w:ind w:left="708" w:hanging="318"/>
        <w:rPr>
          <w:del w:id="228" w:author="Milton Pereira" w:date="2019-10-21T16:54:00Z"/>
          <w:lang w:val="en-US"/>
        </w:rPr>
      </w:pPr>
      <w:bookmarkStart w:id="229" w:name="_Toc23170383"/>
      <w:bookmarkStart w:id="230" w:name="_Toc23173661"/>
      <w:bookmarkEnd w:id="229"/>
      <w:bookmarkEnd w:id="230"/>
    </w:p>
    <w:p w14:paraId="316A9B83" w14:textId="545C719C" w:rsidR="00AF430A" w:rsidRPr="00A006BD" w:rsidRDefault="006302B6" w:rsidP="00060ABB">
      <w:pPr>
        <w:pStyle w:val="Heading2"/>
        <w:rPr>
          <w:lang w:val="en-US"/>
        </w:rPr>
      </w:pPr>
      <w:commentRangeStart w:id="231"/>
      <w:del w:id="232" w:author="Calil Amaral" w:date="2019-10-28T14:48:00Z">
        <w:r w:rsidDel="002C33CA">
          <w:rPr>
            <w:lang w:val="en-US"/>
          </w:rPr>
          <w:delText>GOALS</w:delText>
        </w:r>
        <w:commentRangeEnd w:id="231"/>
        <w:r w:rsidR="00E3530A" w:rsidDel="002C33CA">
          <w:rPr>
            <w:rStyle w:val="CommentReference"/>
            <w:b w:val="0"/>
          </w:rPr>
          <w:commentReference w:id="231"/>
        </w:r>
      </w:del>
      <w:bookmarkStart w:id="233" w:name="_Toc23173662"/>
      <w:ins w:id="234" w:author="Calil Amaral" w:date="2019-10-28T14:48:00Z">
        <w:r w:rsidR="002C33CA">
          <w:rPr>
            <w:lang w:val="en-US"/>
          </w:rPr>
          <w:t>OBJECTIVES</w:t>
        </w:r>
      </w:ins>
      <w:bookmarkEnd w:id="233"/>
    </w:p>
    <w:p w14:paraId="6AF9018B" w14:textId="6B8690AB" w:rsidR="00AF27A4" w:rsidRPr="00A006BD" w:rsidRDefault="0004547D" w:rsidP="00060ABB">
      <w:pPr>
        <w:pStyle w:val="Heading3"/>
        <w:rPr>
          <w:lang w:val="en-US"/>
        </w:rPr>
      </w:pPr>
      <w:r w:rsidRPr="00A006BD">
        <w:rPr>
          <w:lang w:val="en-US"/>
        </w:rPr>
        <w:t xml:space="preserve">   </w:t>
      </w:r>
      <w:bookmarkStart w:id="235" w:name="_Toc23173663"/>
      <w:r w:rsidR="004257E0">
        <w:rPr>
          <w:lang w:val="en-US"/>
        </w:rPr>
        <w:t xml:space="preserve">General </w:t>
      </w:r>
      <w:del w:id="236" w:author="Calil Amaral" w:date="2019-10-28T14:48:00Z">
        <w:r w:rsidR="004257E0" w:rsidDel="002C33CA">
          <w:rPr>
            <w:lang w:val="en-US"/>
          </w:rPr>
          <w:delText>goals</w:delText>
        </w:r>
      </w:del>
      <w:ins w:id="237" w:author="Calil Amaral" w:date="2019-10-28T14:48:00Z">
        <w:r w:rsidR="002C33CA">
          <w:rPr>
            <w:lang w:val="en-US"/>
          </w:rPr>
          <w:t>objectives</w:t>
        </w:r>
      </w:ins>
      <w:bookmarkEnd w:id="235"/>
    </w:p>
    <w:p w14:paraId="7093440E" w14:textId="1A501255" w:rsidR="00235FBE" w:rsidRPr="004257E0" w:rsidRDefault="004257E0" w:rsidP="004836DE">
      <w:pPr>
        <w:rPr>
          <w:lang w:val="en-US"/>
        </w:rPr>
      </w:pPr>
      <w:r w:rsidRPr="004257E0">
        <w:rPr>
          <w:lang w:val="en-US"/>
        </w:rPr>
        <w:t>Considering the context described previously, the general goal of the present study is to</w:t>
      </w:r>
      <w:r w:rsidR="008B01FE">
        <w:rPr>
          <w:lang w:val="en-US"/>
        </w:rPr>
        <w:t xml:space="preserve"> propose a method to map the effects of key geometrical and processing parameters on the mechanical properties of samples produced by DED-</w:t>
      </w:r>
      <w:r w:rsidR="00414FB3">
        <w:rPr>
          <w:lang w:val="en-US"/>
        </w:rPr>
        <w:t>LP</w:t>
      </w:r>
      <w:r w:rsidR="008B01FE">
        <w:rPr>
          <w:lang w:val="en-US"/>
        </w:rPr>
        <w:t xml:space="preserve">. </w:t>
      </w:r>
      <w:r w:rsidRPr="004257E0">
        <w:rPr>
          <w:lang w:val="en-US"/>
        </w:rPr>
        <w:t xml:space="preserve">It is of the author’s interest, that the study </w:t>
      </w:r>
      <w:r w:rsidR="008B01FE">
        <w:rPr>
          <w:lang w:val="en-US"/>
        </w:rPr>
        <w:t>finds its use</w:t>
      </w:r>
      <w:r w:rsidRPr="004257E0">
        <w:rPr>
          <w:lang w:val="en-US"/>
        </w:rPr>
        <w:t xml:space="preserve"> as input </w:t>
      </w:r>
      <w:r w:rsidR="008B01FE">
        <w:rPr>
          <w:lang w:val="en-US"/>
        </w:rPr>
        <w:t>information</w:t>
      </w:r>
      <w:r w:rsidRPr="004257E0">
        <w:rPr>
          <w:lang w:val="en-US"/>
        </w:rPr>
        <w:t xml:space="preserve"> for product development engineers interested on prototyping or manufacturing </w:t>
      </w:r>
      <w:r w:rsidR="008B01FE">
        <w:rPr>
          <w:lang w:val="en-US"/>
        </w:rPr>
        <w:t xml:space="preserve">functional </w:t>
      </w:r>
      <w:r w:rsidRPr="004257E0">
        <w:rPr>
          <w:lang w:val="en-US"/>
        </w:rPr>
        <w:t>components using the technology</w:t>
      </w:r>
      <w:r w:rsidR="00E5107F" w:rsidRPr="004257E0">
        <w:rPr>
          <w:lang w:val="en-US"/>
        </w:rPr>
        <w:t>.</w:t>
      </w:r>
    </w:p>
    <w:p w14:paraId="5CA6B0BD" w14:textId="5444FCE4" w:rsidR="00AF430A" w:rsidRPr="00A006BD" w:rsidRDefault="0004547D" w:rsidP="00060ABB">
      <w:pPr>
        <w:pStyle w:val="Heading3"/>
        <w:rPr>
          <w:lang w:val="en-US"/>
        </w:rPr>
      </w:pPr>
      <w:r w:rsidRPr="004257E0">
        <w:rPr>
          <w:lang w:val="en-US"/>
        </w:rPr>
        <w:t xml:space="preserve">   </w:t>
      </w:r>
      <w:bookmarkStart w:id="238" w:name="_Toc23173664"/>
      <w:r w:rsidR="006302B6">
        <w:rPr>
          <w:lang w:val="en-US"/>
        </w:rPr>
        <w:t xml:space="preserve">Specific </w:t>
      </w:r>
      <w:del w:id="239" w:author="Calil Amaral" w:date="2019-10-28T14:48:00Z">
        <w:r w:rsidR="006302B6" w:rsidDel="002C33CA">
          <w:rPr>
            <w:lang w:val="en-US"/>
          </w:rPr>
          <w:delText>goals</w:delText>
        </w:r>
      </w:del>
      <w:ins w:id="240" w:author="Calil Amaral" w:date="2019-10-28T14:48:00Z">
        <w:r w:rsidR="002C33CA">
          <w:rPr>
            <w:lang w:val="en-US"/>
          </w:rPr>
          <w:t>objectives</w:t>
        </w:r>
      </w:ins>
      <w:bookmarkEnd w:id="238"/>
    </w:p>
    <w:p w14:paraId="1A57883F" w14:textId="3DD239E7" w:rsidR="00725863" w:rsidRPr="007A7C94" w:rsidRDefault="00725863" w:rsidP="00725863">
      <w:pPr>
        <w:rPr>
          <w:lang w:val="en-US"/>
        </w:rPr>
      </w:pPr>
      <w:r w:rsidRPr="007A7C94">
        <w:rPr>
          <w:lang w:val="en-US"/>
        </w:rPr>
        <w:t>In order to reach t</w:t>
      </w:r>
      <w:r>
        <w:rPr>
          <w:lang w:val="en-US"/>
        </w:rPr>
        <w:t xml:space="preserve">he </w:t>
      </w:r>
      <w:r w:rsidR="008F41D9">
        <w:rPr>
          <w:lang w:val="en-US"/>
        </w:rPr>
        <w:t>general</w:t>
      </w:r>
      <w:r>
        <w:rPr>
          <w:lang w:val="en-US"/>
        </w:rPr>
        <w:t xml:space="preserve"> goal, the </w:t>
      </w:r>
      <w:r w:rsidR="008F41D9">
        <w:rPr>
          <w:lang w:val="en-US"/>
        </w:rPr>
        <w:t>specific goals of the study are</w:t>
      </w:r>
      <w:r>
        <w:rPr>
          <w:lang w:val="en-US"/>
        </w:rPr>
        <w:t xml:space="preserve">: </w:t>
      </w:r>
    </w:p>
    <w:p w14:paraId="0639D36D" w14:textId="32FB83AA" w:rsidR="00F549DF" w:rsidRDefault="00725863" w:rsidP="00725863">
      <w:pPr>
        <w:pStyle w:val="ListParagraph"/>
        <w:numPr>
          <w:ilvl w:val="0"/>
          <w:numId w:val="19"/>
        </w:numPr>
        <w:rPr>
          <w:lang w:val="en-US"/>
        </w:rPr>
      </w:pPr>
      <w:r>
        <w:rPr>
          <w:lang w:val="en-US"/>
        </w:rPr>
        <w:t xml:space="preserve">Select </w:t>
      </w:r>
      <w:r w:rsidR="00F549DF">
        <w:rPr>
          <w:lang w:val="en-US"/>
        </w:rPr>
        <w:t xml:space="preserve">from the literature, </w:t>
      </w:r>
      <w:r>
        <w:rPr>
          <w:lang w:val="en-US"/>
        </w:rPr>
        <w:t>critical geometric features</w:t>
      </w:r>
      <w:r w:rsidR="00F549DF">
        <w:rPr>
          <w:lang w:val="en-US"/>
        </w:rPr>
        <w:t xml:space="preserve"> that can induce variation in mechanical properties </w:t>
      </w:r>
      <w:r>
        <w:rPr>
          <w:lang w:val="en-US"/>
        </w:rPr>
        <w:t>(e.g. aspect ratio, wall thickness, curvature radius and part height)</w:t>
      </w:r>
      <w:r w:rsidR="00F549DF">
        <w:rPr>
          <w:lang w:val="en-US"/>
        </w:rPr>
        <w:t>.</w:t>
      </w:r>
    </w:p>
    <w:p w14:paraId="2B12A085" w14:textId="571956FA" w:rsidR="00725863" w:rsidRDefault="00F549DF" w:rsidP="00725863">
      <w:pPr>
        <w:pStyle w:val="ListParagraph"/>
        <w:numPr>
          <w:ilvl w:val="0"/>
          <w:numId w:val="19"/>
        </w:numPr>
        <w:rPr>
          <w:lang w:val="en-US"/>
        </w:rPr>
      </w:pPr>
      <w:r>
        <w:rPr>
          <w:lang w:val="en-US"/>
        </w:rPr>
        <w:t xml:space="preserve">Select from the literature, critical </w:t>
      </w:r>
      <w:r w:rsidR="00725863">
        <w:rPr>
          <w:lang w:val="en-US"/>
        </w:rPr>
        <w:t>processing parameters (e.g. processing speed, laser power</w:t>
      </w:r>
      <w:ins w:id="241" w:author="Milton Pereira" w:date="2019-10-21T16:46:00Z">
        <w:r w:rsidR="00E3530A">
          <w:rPr>
            <w:lang w:val="en-US"/>
          </w:rPr>
          <w:t>, processing strategies</w:t>
        </w:r>
      </w:ins>
      <w:r w:rsidR="00725863">
        <w:rPr>
          <w:lang w:val="en-US"/>
        </w:rPr>
        <w:t xml:space="preserve"> and overlap distance</w:t>
      </w:r>
      <w:r w:rsidR="008F41D9">
        <w:rPr>
          <w:lang w:val="en-US"/>
        </w:rPr>
        <w:t>) that can induce mechanical property variation</w:t>
      </w:r>
      <w:r w:rsidR="00725863">
        <w:rPr>
          <w:lang w:val="en-US"/>
        </w:rPr>
        <w:t>;</w:t>
      </w:r>
    </w:p>
    <w:p w14:paraId="04A4DAAC" w14:textId="2862CDE0" w:rsidR="00725863" w:rsidRPr="005C5E14" w:rsidRDefault="00725863" w:rsidP="00725863">
      <w:pPr>
        <w:pStyle w:val="ListParagraph"/>
        <w:numPr>
          <w:ilvl w:val="0"/>
          <w:numId w:val="19"/>
        </w:numPr>
        <w:rPr>
          <w:lang w:val="en-US"/>
        </w:rPr>
      </w:pPr>
      <w:r w:rsidRPr="005C5E14">
        <w:rPr>
          <w:lang w:val="en-US"/>
        </w:rPr>
        <w:t xml:space="preserve">Define processing parameter levels that result in </w:t>
      </w:r>
      <w:r w:rsidR="00F549DF">
        <w:rPr>
          <w:lang w:val="en-US"/>
        </w:rPr>
        <w:t xml:space="preserve">a </w:t>
      </w:r>
      <w:r w:rsidRPr="005C5E14">
        <w:rPr>
          <w:lang w:val="en-US"/>
        </w:rPr>
        <w:t>stable process for manufacturing the selected geometric features;</w:t>
      </w:r>
    </w:p>
    <w:p w14:paraId="4365AF7B" w14:textId="3F497AC1" w:rsidR="00725863" w:rsidRPr="00F25665" w:rsidRDefault="00725863" w:rsidP="00725863">
      <w:pPr>
        <w:pStyle w:val="ListParagraph"/>
        <w:numPr>
          <w:ilvl w:val="0"/>
          <w:numId w:val="19"/>
        </w:numPr>
        <w:rPr>
          <w:lang w:val="en-US"/>
        </w:rPr>
      </w:pPr>
      <w:r>
        <w:rPr>
          <w:lang w:val="en-US"/>
        </w:rPr>
        <w:t>Successfully m</w:t>
      </w:r>
      <w:r w:rsidRPr="00F25665">
        <w:rPr>
          <w:lang w:val="en-US"/>
        </w:rPr>
        <w:t xml:space="preserve">anufacture </w:t>
      </w:r>
      <w:r>
        <w:rPr>
          <w:lang w:val="en-US"/>
        </w:rPr>
        <w:t xml:space="preserve">geometries with selected features and </w:t>
      </w:r>
      <w:r w:rsidRPr="00F25665">
        <w:rPr>
          <w:lang w:val="en-US"/>
        </w:rPr>
        <w:t>machine</w:t>
      </w:r>
      <w:r>
        <w:rPr>
          <w:lang w:val="en-US"/>
        </w:rPr>
        <w:t xml:space="preserve"> local</w:t>
      </w:r>
      <w:r w:rsidRPr="00F25665">
        <w:rPr>
          <w:lang w:val="en-US"/>
        </w:rPr>
        <w:t xml:space="preserve"> samples for </w:t>
      </w:r>
      <w:r>
        <w:rPr>
          <w:lang w:val="en-US"/>
        </w:rPr>
        <w:t xml:space="preserve">uniaxial </w:t>
      </w:r>
      <w:r w:rsidRPr="00F25665">
        <w:rPr>
          <w:lang w:val="en-US"/>
        </w:rPr>
        <w:t>tensile tests</w:t>
      </w:r>
      <w:r w:rsidR="00414FB3">
        <w:rPr>
          <w:lang w:val="en-US"/>
        </w:rPr>
        <w:t>;</w:t>
      </w:r>
    </w:p>
    <w:p w14:paraId="744680EF" w14:textId="1F73C027" w:rsidR="00725863" w:rsidRDefault="00725863" w:rsidP="00725863">
      <w:pPr>
        <w:pStyle w:val="ListParagraph"/>
        <w:numPr>
          <w:ilvl w:val="0"/>
          <w:numId w:val="19"/>
        </w:numPr>
        <w:rPr>
          <w:lang w:val="en-US"/>
        </w:rPr>
      </w:pPr>
      <w:r w:rsidRPr="00F25665">
        <w:rPr>
          <w:lang w:val="en-US"/>
        </w:rPr>
        <w:t xml:space="preserve">Conduct </w:t>
      </w:r>
      <w:r w:rsidR="00414FB3">
        <w:rPr>
          <w:lang w:val="en-US"/>
        </w:rPr>
        <w:t>mechanical</w:t>
      </w:r>
      <w:r>
        <w:rPr>
          <w:lang w:val="en-US"/>
        </w:rPr>
        <w:t xml:space="preserve"> tests to characterize:</w:t>
      </w:r>
    </w:p>
    <w:p w14:paraId="541BBA45" w14:textId="77777777" w:rsidR="00725863" w:rsidRDefault="00725863" w:rsidP="00725863">
      <w:pPr>
        <w:pStyle w:val="ListParagraph"/>
        <w:numPr>
          <w:ilvl w:val="1"/>
          <w:numId w:val="19"/>
        </w:numPr>
        <w:rPr>
          <w:lang w:val="en-US"/>
        </w:rPr>
      </w:pPr>
      <w:r>
        <w:rPr>
          <w:lang w:val="en-US"/>
        </w:rPr>
        <w:t>Elastic modulus (E);</w:t>
      </w:r>
    </w:p>
    <w:p w14:paraId="46C5C5C1" w14:textId="4E4CC304" w:rsidR="00725863" w:rsidRDefault="00F549DF" w:rsidP="00725863">
      <w:pPr>
        <w:pStyle w:val="ListParagraph"/>
        <w:numPr>
          <w:ilvl w:val="1"/>
          <w:numId w:val="19"/>
        </w:numPr>
        <w:rPr>
          <w:lang w:val="en-US"/>
        </w:rPr>
      </w:pPr>
      <w:r>
        <w:rPr>
          <w:lang w:val="en-US"/>
        </w:rPr>
        <w:t>Elastic limit</w:t>
      </w:r>
      <w:r w:rsidR="00725863">
        <w:rPr>
          <w:lang w:val="en-US"/>
        </w:rPr>
        <w:t xml:space="preserve"> (S</w:t>
      </w:r>
      <w:r>
        <w:rPr>
          <w:lang w:val="en-US"/>
        </w:rPr>
        <w:t>e</w:t>
      </w:r>
      <w:r w:rsidR="00725863">
        <w:rPr>
          <w:lang w:val="en-US"/>
        </w:rPr>
        <w:t>);</w:t>
      </w:r>
    </w:p>
    <w:p w14:paraId="2C404B0A" w14:textId="77777777" w:rsidR="00725863" w:rsidRDefault="00725863" w:rsidP="00725863">
      <w:pPr>
        <w:pStyle w:val="ListParagraph"/>
        <w:numPr>
          <w:ilvl w:val="1"/>
          <w:numId w:val="19"/>
        </w:numPr>
        <w:rPr>
          <w:lang w:val="en-US"/>
        </w:rPr>
      </w:pPr>
      <w:r>
        <w:rPr>
          <w:lang w:val="en-US"/>
        </w:rPr>
        <w:t>Tensile strength (</w:t>
      </w:r>
      <w:proofErr w:type="spellStart"/>
      <w:r>
        <w:rPr>
          <w:lang w:val="en-US"/>
        </w:rPr>
        <w:t>Su</w:t>
      </w:r>
      <w:proofErr w:type="spellEnd"/>
      <w:r>
        <w:rPr>
          <w:lang w:val="en-US"/>
        </w:rPr>
        <w:t>);</w:t>
      </w:r>
    </w:p>
    <w:p w14:paraId="398B94E0" w14:textId="61153925" w:rsidR="00725863" w:rsidRDefault="00725863" w:rsidP="00725863">
      <w:pPr>
        <w:pStyle w:val="ListParagraph"/>
        <w:numPr>
          <w:ilvl w:val="1"/>
          <w:numId w:val="19"/>
        </w:numPr>
        <w:rPr>
          <w:lang w:val="en-US"/>
        </w:rPr>
      </w:pPr>
      <w:r>
        <w:rPr>
          <w:lang w:val="en-US"/>
        </w:rPr>
        <w:t>Elongation at fracture (</w:t>
      </w:r>
      <w:r w:rsidR="00F549DF" w:rsidRPr="00F549DF">
        <w:rPr>
          <w:lang w:val="en-US"/>
        </w:rPr>
        <w:t>ε</w:t>
      </w:r>
      <w:r>
        <w:rPr>
          <w:lang w:val="en-US"/>
        </w:rPr>
        <w:t>);</w:t>
      </w:r>
    </w:p>
    <w:p w14:paraId="0613BE21" w14:textId="75A6A711" w:rsidR="00725863" w:rsidRDefault="00725863" w:rsidP="006C602C">
      <w:pPr>
        <w:pStyle w:val="ListParagraph"/>
        <w:numPr>
          <w:ilvl w:val="0"/>
          <w:numId w:val="19"/>
        </w:numPr>
        <w:rPr>
          <w:ins w:id="242" w:author="Calil Amaral" w:date="2019-10-28T14:49:00Z"/>
          <w:lang w:val="en-US"/>
        </w:rPr>
      </w:pPr>
      <w:commentRangeStart w:id="243"/>
      <w:r w:rsidRPr="00F549DF">
        <w:rPr>
          <w:lang w:val="en-US"/>
        </w:rPr>
        <w:lastRenderedPageBreak/>
        <w:t xml:space="preserve">Report </w:t>
      </w:r>
      <w:commentRangeEnd w:id="243"/>
      <w:r w:rsidR="00E3530A">
        <w:rPr>
          <w:rStyle w:val="CommentReference"/>
        </w:rPr>
        <w:commentReference w:id="243"/>
      </w:r>
      <w:r w:rsidRPr="00F549DF">
        <w:rPr>
          <w:lang w:val="en-US"/>
        </w:rPr>
        <w:t>the dependency of the measured values on the build direction</w:t>
      </w:r>
      <w:r w:rsidR="00F549DF">
        <w:rPr>
          <w:lang w:val="en-US"/>
        </w:rPr>
        <w:t xml:space="preserve"> and</w:t>
      </w:r>
      <w:r w:rsidRPr="00F549DF">
        <w:rPr>
          <w:lang w:val="en-US"/>
        </w:rPr>
        <w:t xml:space="preserve"> </w:t>
      </w:r>
      <w:r w:rsidR="00F549DF">
        <w:rPr>
          <w:lang w:val="en-US"/>
        </w:rPr>
        <w:t>other geometric and process parameters;</w:t>
      </w:r>
    </w:p>
    <w:p w14:paraId="15643B21" w14:textId="526F55E6" w:rsidR="002C33CA" w:rsidRDefault="002C33CA" w:rsidP="006C602C">
      <w:pPr>
        <w:pStyle w:val="ListParagraph"/>
        <w:numPr>
          <w:ilvl w:val="0"/>
          <w:numId w:val="19"/>
        </w:numPr>
        <w:rPr>
          <w:lang w:val="en-US"/>
        </w:rPr>
      </w:pPr>
      <w:ins w:id="244" w:author="Calil Amaral" w:date="2019-10-28T14:49:00Z">
        <w:r>
          <w:rPr>
            <w:lang w:val="en-US"/>
          </w:rPr>
          <w:t xml:space="preserve">Compare </w:t>
        </w:r>
      </w:ins>
      <w:ins w:id="245" w:author="Calil Amaral" w:date="2019-10-28T14:50:00Z">
        <w:r>
          <w:rPr>
            <w:lang w:val="en-US"/>
          </w:rPr>
          <w:t>properties with those manufactured by a stablished process;</w:t>
        </w:r>
      </w:ins>
    </w:p>
    <w:p w14:paraId="7DFC20A1" w14:textId="52025DF2" w:rsidR="006C602C" w:rsidRDefault="006C602C">
      <w:pPr>
        <w:spacing w:line="259" w:lineRule="auto"/>
        <w:ind w:firstLine="0"/>
        <w:jc w:val="left"/>
        <w:rPr>
          <w:lang w:val="en-US"/>
        </w:rPr>
      </w:pPr>
      <w:del w:id="246" w:author="Calil Amaral" w:date="2019-11-01T02:01:00Z">
        <w:r w:rsidDel="00E54E8F">
          <w:rPr>
            <w:lang w:val="en-US"/>
          </w:rPr>
          <w:br w:type="page"/>
        </w:r>
      </w:del>
    </w:p>
    <w:p w14:paraId="42B53831" w14:textId="024144AD" w:rsidR="00503F2A" w:rsidRPr="00A006BD" w:rsidRDefault="00700643" w:rsidP="00060ABB">
      <w:pPr>
        <w:pStyle w:val="Heading1"/>
        <w:rPr>
          <w:lang w:val="en-US"/>
        </w:rPr>
      </w:pPr>
      <w:bookmarkStart w:id="247" w:name="_Toc23173665"/>
      <w:r>
        <w:rPr>
          <w:lang w:val="en-US"/>
        </w:rPr>
        <w:t>LIRETATURE</w:t>
      </w:r>
      <w:r w:rsidR="00DE6CC0">
        <w:rPr>
          <w:lang w:val="en-US"/>
        </w:rPr>
        <w:t xml:space="preserve"> REVIEW</w:t>
      </w:r>
      <w:bookmarkEnd w:id="247"/>
    </w:p>
    <w:p w14:paraId="60D5A79B" w14:textId="1AF1A899" w:rsidR="00866A60" w:rsidRPr="00A006BD" w:rsidRDefault="00844231" w:rsidP="00060ABB">
      <w:pPr>
        <w:pStyle w:val="Heading2"/>
        <w:rPr>
          <w:lang w:val="en-US"/>
        </w:rPr>
      </w:pPr>
      <w:bookmarkStart w:id="248" w:name="_Toc23173666"/>
      <w:r w:rsidRPr="00A006BD">
        <w:rPr>
          <w:lang w:val="en-US"/>
        </w:rPr>
        <w:t>ADDITIVE MANUFACTURING</w:t>
      </w:r>
      <w:bookmarkEnd w:id="248"/>
      <w:r w:rsidR="00357F0E" w:rsidRPr="00A006BD">
        <w:rPr>
          <w:lang w:val="en-US"/>
        </w:rPr>
        <w:t xml:space="preserve"> </w:t>
      </w:r>
    </w:p>
    <w:p w14:paraId="74E5A9F0" w14:textId="56431761" w:rsidR="005D7FA2" w:rsidRDefault="00452B19" w:rsidP="004A3DE4">
      <w:pPr>
        <w:rPr>
          <w:ins w:id="249" w:author="Calil Amaral" w:date="2019-11-01T02:01:00Z"/>
          <w:lang w:val="en-US"/>
        </w:rPr>
      </w:pPr>
      <w:r w:rsidRPr="00A006BD">
        <w:rPr>
          <w:lang w:val="en-US"/>
        </w:rPr>
        <w:t xml:space="preserve">Additive manufacturing (AM) can be defined as a process of joining materials to make parts from 3D model data, usually layer upon layer, as opposed to subtractive manufacturing and formative manufacturing methodologies </w:t>
      </w:r>
      <w:r w:rsidR="007F43BA">
        <w:rPr>
          <w:rStyle w:val="FootnoteReference"/>
          <w:lang w:val="en-US"/>
        </w:rPr>
        <w:fldChar w:fldCharType="begin" w:fldLock="1"/>
      </w:r>
      <w:r w:rsidR="003450BF">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Terminology","type":"article-journal","volume":"i"},"uris":["http://www.mendeley.com/documents/?uuid=87d94b63-dded-4114-a281-f1ef04ab555b"]}],"mendeley":{"formattedCitation":"(ISO; ASTM, 2019)","plainTextFormattedCitation":"(ISO; ASTM, 2019)","previouslyFormattedCitation":"[12]"},"properties":{"noteIndex":0},"schema":"https://github.com/citation-style-language/schema/raw/master/csl-citation.json"}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(ISO; ASTM, 2019)</w:t>
      </w:r>
      <w:r w:rsidR="007F43BA">
        <w:rPr>
          <w:rStyle w:val="FootnoteReference"/>
          <w:lang w:val="en-US"/>
        </w:rPr>
        <w:fldChar w:fldCharType="end"/>
      </w:r>
      <w:r w:rsidRPr="00A006BD">
        <w:rPr>
          <w:lang w:val="en-US"/>
        </w:rPr>
        <w:t>.</w:t>
      </w:r>
    </w:p>
    <w:p w14:paraId="73ACD0C9" w14:textId="3F47C118" w:rsidR="00E54E8F" w:rsidRPr="00A006BD" w:rsidRDefault="00E54E8F" w:rsidP="00E54E8F">
      <w:pPr>
        <w:rPr>
          <w:moveTo w:id="250" w:author="Calil Amaral" w:date="2019-11-01T02:01:00Z"/>
          <w:lang w:val="en-US"/>
        </w:rPr>
      </w:pPr>
      <w:moveToRangeStart w:id="251" w:author="Calil Amaral" w:date="2019-11-01T02:01:00Z" w:name="move23466129"/>
      <w:moveTo w:id="252" w:author="Calil Amaral" w:date="2019-11-01T02:01:00Z">
        <w:r w:rsidRPr="00A006BD">
          <w:rPr>
            <w:lang w:val="en-US"/>
          </w:rPr>
          <w:t xml:space="preserve">The idea was first documented in 1892 when </w:t>
        </w:r>
        <w:proofErr w:type="spellStart"/>
        <w:r w:rsidRPr="00A006BD">
          <w:rPr>
            <w:lang w:val="en-US"/>
          </w:rPr>
          <w:t>Blanther</w:t>
        </w:r>
        <w:proofErr w:type="spellEnd"/>
        <w:r w:rsidRPr="00A006BD">
          <w:rPr>
            <w:lang w:val="en-US"/>
          </w:rPr>
          <w:t xml:space="preserve"> applied the technique for building molds for topographic maps in three dimensions, but now it has developed into a highly digital manufacturing process, usually following the steps illustrated in </w:t>
        </w:r>
        <w:r w:rsidRPr="00A006BD">
          <w:rPr>
            <w:lang w:val="en-US"/>
          </w:rPr>
          <w:fldChar w:fldCharType="begin"/>
        </w:r>
        <w:r w:rsidRPr="00A006BD">
          <w:rPr>
            <w:lang w:val="en-US"/>
          </w:rPr>
          <w:instrText xml:space="preserve"> REF _Ref20152192 \h </w:instrText>
        </w:r>
      </w:moveTo>
      <w:r w:rsidRPr="00A006BD">
        <w:rPr>
          <w:lang w:val="en-US"/>
        </w:rPr>
      </w:r>
      <w:moveTo w:id="253" w:author="Calil Amaral" w:date="2019-11-01T02:01:00Z">
        <w:r w:rsidRPr="00A006BD">
          <w:rPr>
            <w:lang w:val="en-US"/>
          </w:rPr>
          <w:fldChar w:fldCharType="separate"/>
        </w:r>
      </w:moveTo>
      <w:ins w:id="254" w:author="Calil Amaral" w:date="2019-11-01T02:35:00Z">
        <w:r w:rsidR="001D610F" w:rsidRPr="00A006BD">
          <w:rPr>
            <w:lang w:val="en-US"/>
          </w:rPr>
          <w:t xml:space="preserve">Figure </w:t>
        </w:r>
        <w:r w:rsidR="001D610F">
          <w:rPr>
            <w:noProof/>
            <w:lang w:val="en-US"/>
          </w:rPr>
          <w:t>3</w:t>
        </w:r>
      </w:ins>
      <w:moveTo w:id="255" w:author="Calil Amaral" w:date="2019-11-01T02:01:00Z">
        <w:del w:id="256" w:author="Calil Amaral" w:date="2019-11-01T02:28:00Z">
          <w:r w:rsidRPr="00A006BD" w:rsidDel="00CA3217">
            <w:rPr>
              <w:lang w:val="en-US"/>
            </w:rPr>
            <w:delText xml:space="preserve">Figure </w:delText>
          </w:r>
          <w:r w:rsidDel="00CA3217">
            <w:rPr>
              <w:noProof/>
              <w:lang w:val="en-US"/>
            </w:rPr>
            <w:delText>3</w:delText>
          </w:r>
        </w:del>
        <w:r w:rsidRPr="00A006BD">
          <w:rPr>
            <w:lang w:val="en-US"/>
          </w:rPr>
          <w:fldChar w:fldCharType="end"/>
        </w:r>
        <w:r w:rsidRPr="00A006BD">
          <w:rPr>
            <w:lang w:val="en-US"/>
          </w:rPr>
          <w:t xml:space="preserve"> to convert a digital 3D geometry into a physical part.  The starting point is a 3D CAD model that is virtually sliced into thin layers with layer thickness of 20 µm – 1 mm, depending on the AM process. Based on this data the physical part is then built by repetitive deposition of single layers</w:t>
        </w:r>
        <w:r>
          <w:rPr>
            <w:lang w:val="en-US"/>
          </w:rPr>
          <w:t xml:space="preserve">, </w:t>
        </w:r>
        <w:r w:rsidRPr="00A006BD">
          <w:rPr>
            <w:lang w:val="en-US"/>
          </w:rPr>
          <w:t>locally melting the material by a heat source</w:t>
        </w:r>
        <w:r>
          <w:rPr>
            <w:lang w:val="en-US"/>
          </w:rPr>
          <w:t xml:space="preserve"> </w:t>
        </w:r>
        <w:r>
          <w:rPr>
            <w:lang w:val="en-US"/>
          </w:rPr>
          <w:fldChar w:fldCharType="begin" w:fldLock="1"/>
        </w:r>
        <w:r>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Pr>
            <w:lang w:val="en-US"/>
          </w:rPr>
          <w:fldChar w:fldCharType="separate"/>
        </w:r>
        <w:r w:rsidRPr="003450BF">
          <w:rPr>
            <w:noProof/>
            <w:lang w:val="en-US"/>
          </w:rPr>
          <w:t>(HERZOG et al., 2016)</w:t>
        </w:r>
        <w:r>
          <w:rPr>
            <w:lang w:val="en-US"/>
          </w:rPr>
          <w:fldChar w:fldCharType="end"/>
        </w:r>
        <w:r w:rsidRPr="00A006BD">
          <w:rPr>
            <w:lang w:val="en-US"/>
          </w:rPr>
          <w:t xml:space="preserve">. The part is then removed and usually post-processed before being </w:t>
        </w:r>
        <w:r>
          <w:rPr>
            <w:lang w:val="en-US"/>
          </w:rPr>
          <w:t>ready</w:t>
        </w:r>
        <w:r w:rsidRPr="00A006BD">
          <w:rPr>
            <w:lang w:val="en-US"/>
          </w:rPr>
          <w:t xml:space="preserve"> for the application.</w:t>
        </w:r>
      </w:moveTo>
    </w:p>
    <w:moveToRangeEnd w:id="251"/>
    <w:p w14:paraId="66E4D42E" w14:textId="47D29453" w:rsidR="00E54E8F" w:rsidRPr="00A006BD" w:rsidDel="00E54E8F" w:rsidRDefault="00E54E8F" w:rsidP="004A3DE4">
      <w:pPr>
        <w:rPr>
          <w:del w:id="257" w:author="Calil Amaral" w:date="2019-11-01T02:01:00Z"/>
          <w:lang w:val="en-US"/>
        </w:rPr>
      </w:pPr>
    </w:p>
    <w:p w14:paraId="025E5D33" w14:textId="77777777" w:rsidR="006750A6" w:rsidRPr="00A006BD" w:rsidRDefault="006750A6" w:rsidP="006750A6">
      <w:pPr>
        <w:keepNext/>
        <w:ind w:firstLine="0"/>
        <w:jc w:val="center"/>
        <w:rPr>
          <w:lang w:val="en-US"/>
        </w:rPr>
      </w:pPr>
      <w:commentRangeStart w:id="258"/>
      <w:r w:rsidRPr="00A006BD">
        <w:rPr>
          <w:noProof/>
          <w:lang w:eastAsia="pt-BR"/>
        </w:rPr>
        <w:drawing>
          <wp:inline distT="0" distB="0" distL="0" distR="0" wp14:anchorId="5D7AF4FB" wp14:editId="7720C725">
            <wp:extent cx="3498111" cy="2738023"/>
            <wp:effectExtent l="0" t="0" r="762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3719" cy="2812857"/>
                    </a:xfrm>
                    <a:prstGeom prst="rect">
                      <a:avLst/>
                    </a:prstGeom>
                  </pic:spPr>
                </pic:pic>
              </a:graphicData>
            </a:graphic>
          </wp:inline>
        </w:drawing>
      </w:r>
      <w:commentRangeEnd w:id="258"/>
      <w:r w:rsidR="007C59A0">
        <w:rPr>
          <w:rStyle w:val="CommentReference"/>
        </w:rPr>
        <w:commentReference w:id="258"/>
      </w:r>
    </w:p>
    <w:p w14:paraId="792A0E7E" w14:textId="262D7B79" w:rsidR="006750A6" w:rsidRPr="00A006BD" w:rsidRDefault="006750A6" w:rsidP="006750A6">
      <w:pPr>
        <w:pStyle w:val="Caption"/>
        <w:jc w:val="center"/>
        <w:rPr>
          <w:lang w:val="en-US"/>
        </w:rPr>
      </w:pPr>
      <w:bookmarkStart w:id="259" w:name="_Ref20152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1D610F">
        <w:rPr>
          <w:noProof/>
          <w:lang w:val="en-US"/>
        </w:rPr>
        <w:t>3</w:t>
      </w:r>
      <w:r w:rsidRPr="00A006BD">
        <w:rPr>
          <w:lang w:val="en-US"/>
        </w:rPr>
        <w:fldChar w:fldCharType="end"/>
      </w:r>
      <w:bookmarkEnd w:id="259"/>
      <w:r w:rsidRPr="00A006BD">
        <w:rPr>
          <w:lang w:val="en-US"/>
        </w:rPr>
        <w:t xml:space="preserve"> - Generic process of CAD to part, showing eight stages </w:t>
      </w:r>
      <w:r w:rsidR="007F43BA">
        <w:rPr>
          <w:rStyle w:val="FootnoteReference"/>
          <w:lang w:val="en-US"/>
        </w:rPr>
        <w:fldChar w:fldCharType="begin" w:fldLock="1"/>
      </w:r>
      <w:r w:rsidR="003450BF">
        <w:rPr>
          <w:i w:val="0"/>
          <w:lang w:val="en-US"/>
        </w:rPr>
        <w:instrText>ADDIN CSL_CITATION {"citationItems":[{"id":"ITEM-1","itemData":{"DOI":"10.1007/978-1-4939-2113-3","ISBN":"9781493921133","abstract":"© Springer Science+Business Media New York 2010, 2015. This book covers in detail the various aspects of joining materials to form parts. A conceptual overview of rapid prototyping and layered manufacturing is given, beginning with the fundamentals so that readers can get up to speed quickly. Unusual and emerging applications such as micro-scale manufacturing, medical applications, aerospace, and rapid manufacturing are also discussed. This book provides a comprehensive overview of rapid prototyping technologies as well as support technologies such as software systems, vacuum casting, investment casting, plating, infiltration and other systems. This book also: Reflects recent developments and trends and adheres to the ASTM, SI, and other standards Includes chapters on automotive technology, aerospace technology and low-cost AM technologies Provides a broad range of technical questions to ensure comprehensive understanding of the concepts covered.","author":[{"dropping-particle":"","family":"Gibson","given":"Ian","non-dropping-particle":"","parse-names":false,"suffix":""},{"dropping-particle":"","family":"Rosen","given":"David","non-dropping-particle":"","parse-names":false,"suffix":""},{"dropping-particle":"","family":"Stucker","given":"Brent","non-dropping-particle":"","parse-names":false,"suffix":""}],"edition":"2nd","id":"ITEM-1","issued":{"date-parts":[["2015"]]},"number-of-pages":"1-498","publisher":"Springer US","publisher-place":"New York, NY","title":"Additive manufacturing technologies: 3D printing, rapid prototyping, and direct digital manufacturing, second edition","type":"book"},"uris":["http://www.mendeley.com/documents/?uuid=ee01f680-67a4-4083-ac01-ce762f7c9fd4"]}],"mendeley":{"formattedCitation":"(GIBSON; ROSEN; STUCKER, 2015)","plainTextFormattedCitation":"(GIBSON; ROSEN; STUCKER, 2015)","previouslyFormattedCitation":"[13]"},"properties":{"noteIndex":0},"schema":"https://github.com/citation-style-language/schema/raw/master/csl-citation.json"}</w:instrText>
      </w:r>
      <w:r w:rsidR="007F43BA">
        <w:rPr>
          <w:rStyle w:val="FootnoteReference"/>
          <w:lang w:val="en-US"/>
        </w:rPr>
        <w:fldChar w:fldCharType="separate"/>
      </w:r>
      <w:r w:rsidR="003450BF" w:rsidRPr="003450BF">
        <w:rPr>
          <w:bCs/>
          <w:i w:val="0"/>
          <w:noProof/>
          <w:lang w:val="en-US"/>
        </w:rPr>
        <w:t>(GIBSON; ROSEN; STUCKER, 2015)</w:t>
      </w:r>
      <w:r w:rsidR="007F43BA">
        <w:rPr>
          <w:rStyle w:val="FootnoteReference"/>
          <w:lang w:val="en-US"/>
        </w:rPr>
        <w:fldChar w:fldCharType="end"/>
      </w:r>
      <w:r w:rsidRPr="00A006BD">
        <w:rPr>
          <w:lang w:val="en-US"/>
        </w:rPr>
        <w:t>.</w:t>
      </w:r>
    </w:p>
    <w:p w14:paraId="78B03D31" w14:textId="50834035" w:rsidR="003512D2" w:rsidRPr="00A006BD" w:rsidDel="00E54E8F" w:rsidRDefault="003F1FE2" w:rsidP="004A3DE4">
      <w:pPr>
        <w:rPr>
          <w:moveFrom w:id="260" w:author="Calil Amaral" w:date="2019-11-01T02:01:00Z"/>
          <w:lang w:val="en-US"/>
        </w:rPr>
      </w:pPr>
      <w:moveFromRangeStart w:id="261" w:author="Calil Amaral" w:date="2019-11-01T02:01:00Z" w:name="move23466129"/>
      <w:moveFrom w:id="262" w:author="Calil Amaral" w:date="2019-11-01T02:01:00Z">
        <w:r w:rsidRPr="00A006BD" w:rsidDel="00E54E8F">
          <w:rPr>
            <w:lang w:val="en-US"/>
          </w:rPr>
          <w:lastRenderedPageBreak/>
          <w:t>The</w:t>
        </w:r>
        <w:r w:rsidR="00B42BF5" w:rsidRPr="00A006BD" w:rsidDel="00E54E8F">
          <w:rPr>
            <w:lang w:val="en-US"/>
          </w:rPr>
          <w:t xml:space="preserve"> idea was first documented in 1892 when Blanther applied the technique for building </w:t>
        </w:r>
        <w:r w:rsidR="00DE593A" w:rsidRPr="00A006BD" w:rsidDel="00E54E8F">
          <w:rPr>
            <w:lang w:val="en-US"/>
          </w:rPr>
          <w:t>molds</w:t>
        </w:r>
        <w:r w:rsidR="00B42BF5" w:rsidRPr="00A006BD" w:rsidDel="00E54E8F">
          <w:rPr>
            <w:lang w:val="en-US"/>
          </w:rPr>
          <w:t xml:space="preserve"> for topographic maps in three dimensions</w:t>
        </w:r>
        <w:r w:rsidR="00722629" w:rsidRPr="00A006BD" w:rsidDel="00E54E8F">
          <w:rPr>
            <w:lang w:val="en-US"/>
          </w:rPr>
          <w:t xml:space="preserve">, but </w:t>
        </w:r>
        <w:r w:rsidR="00EF1CB4" w:rsidRPr="00A006BD" w:rsidDel="00E54E8F">
          <w:rPr>
            <w:lang w:val="en-US"/>
          </w:rPr>
          <w:t xml:space="preserve">now it </w:t>
        </w:r>
        <w:r w:rsidR="00722629" w:rsidRPr="00A006BD" w:rsidDel="00E54E8F">
          <w:rPr>
            <w:lang w:val="en-US"/>
          </w:rPr>
          <w:t xml:space="preserve">has developed into a highly digital manufacturing process, usually following </w:t>
        </w:r>
        <w:r w:rsidR="00EF1CB4" w:rsidRPr="00A006BD" w:rsidDel="00E54E8F">
          <w:rPr>
            <w:lang w:val="en-US"/>
          </w:rPr>
          <w:t xml:space="preserve">the steps illustrated in </w:t>
        </w:r>
        <w:r w:rsidR="00EF1CB4" w:rsidRPr="00A006BD" w:rsidDel="00E54E8F">
          <w:rPr>
            <w:lang w:val="en-US"/>
          </w:rPr>
          <w:fldChar w:fldCharType="begin"/>
        </w:r>
        <w:r w:rsidR="00EF1CB4" w:rsidRPr="00E54E8F" w:rsidDel="00E54E8F">
          <w:rPr>
            <w:lang w:val="en-US"/>
          </w:rPr>
          <w:instrText xml:space="preserve"> REF _Ref20152192 \h </w:instrText>
        </w:r>
      </w:moveFrom>
      <w:del w:id="263" w:author="Calil Amaral" w:date="2019-11-01T02:01:00Z">
        <w:r w:rsidR="00EF1CB4" w:rsidRPr="00A006BD" w:rsidDel="00E54E8F">
          <w:rPr>
            <w:lang w:val="en-US"/>
          </w:rPr>
        </w:r>
      </w:del>
      <w:moveFrom w:id="264" w:author="Calil Amaral" w:date="2019-11-01T02:01:00Z">
        <w:r w:rsidR="00EF1CB4" w:rsidRPr="00A006BD" w:rsidDel="00E54E8F">
          <w:rPr>
            <w:lang w:val="en-US"/>
          </w:rPr>
          <w:fldChar w:fldCharType="separate"/>
        </w:r>
        <w:r w:rsidR="001B6890" w:rsidRPr="00E54E8F" w:rsidDel="00EE4CE3">
          <w:rPr>
            <w:lang w:val="en-US"/>
          </w:rPr>
          <w:t xml:space="preserve">Figure </w:t>
        </w:r>
        <w:r w:rsidR="001B6890" w:rsidRPr="00E54E8F" w:rsidDel="00EE4CE3">
          <w:rPr>
            <w:noProof/>
            <w:lang w:val="en-US"/>
          </w:rPr>
          <w:t>3</w:t>
        </w:r>
        <w:r w:rsidR="00EF1CB4" w:rsidRPr="00A006BD" w:rsidDel="00E54E8F">
          <w:rPr>
            <w:lang w:val="en-US"/>
          </w:rPr>
          <w:fldChar w:fldCharType="end"/>
        </w:r>
        <w:r w:rsidR="00EF1CB4" w:rsidRPr="00A006BD" w:rsidDel="00E54E8F">
          <w:rPr>
            <w:lang w:val="en-US"/>
          </w:rPr>
          <w:t xml:space="preserve"> </w:t>
        </w:r>
        <w:r w:rsidR="00722629" w:rsidRPr="00A006BD" w:rsidDel="00E54E8F">
          <w:rPr>
            <w:lang w:val="en-US"/>
          </w:rPr>
          <w:t xml:space="preserve">to convert a digital </w:t>
        </w:r>
        <w:r w:rsidR="00EF1CB4" w:rsidRPr="00A006BD" w:rsidDel="00E54E8F">
          <w:rPr>
            <w:lang w:val="en-US"/>
          </w:rPr>
          <w:t>3D geometry into a physical part.</w:t>
        </w:r>
        <w:r w:rsidR="006750A6" w:rsidRPr="00A006BD" w:rsidDel="00E54E8F">
          <w:rPr>
            <w:lang w:val="en-US"/>
          </w:rPr>
          <w:t xml:space="preserve"> </w:t>
        </w:r>
        <w:r w:rsidR="003512D2" w:rsidRPr="00A006BD" w:rsidDel="00E54E8F">
          <w:rPr>
            <w:lang w:val="en-US"/>
          </w:rPr>
          <w:t xml:space="preserve"> The starting point is a 3D CAD model that is virtually sliced into thin layers with layer thickness of 20 µm – 1 mm, depending on the AM process. Based on this data the physical part is then built by repetitive deposition of single layers</w:t>
        </w:r>
        <w:r w:rsidR="00EE5C37" w:rsidDel="00E54E8F">
          <w:rPr>
            <w:lang w:val="en-US"/>
          </w:rPr>
          <w:t xml:space="preserve">, </w:t>
        </w:r>
        <w:r w:rsidR="003512D2" w:rsidRPr="00A006BD" w:rsidDel="00E54E8F">
          <w:rPr>
            <w:lang w:val="en-US"/>
          </w:rPr>
          <w:t>locally melting the material by a heat source</w:t>
        </w:r>
        <w:r w:rsidR="00B21A63" w:rsidDel="00E54E8F">
          <w:rPr>
            <w:lang w:val="en-US"/>
          </w:rPr>
          <w:t xml:space="preserve"> </w:t>
        </w:r>
        <w:r w:rsidR="00B21A63" w:rsidDel="00E54E8F">
          <w:rPr>
            <w:lang w:val="en-US"/>
          </w:rPr>
          <w:fldChar w:fldCharType="begin" w:fldLock="1"/>
        </w:r>
        <w:r w:rsidR="003450BF" w:rsidDel="00E54E8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B21A63" w:rsidDel="00E54E8F">
          <w:rPr>
            <w:lang w:val="en-US"/>
          </w:rPr>
          <w:fldChar w:fldCharType="separate"/>
        </w:r>
        <w:r w:rsidR="003450BF" w:rsidRPr="003450BF" w:rsidDel="00E54E8F">
          <w:rPr>
            <w:noProof/>
            <w:lang w:val="en-US"/>
          </w:rPr>
          <w:t>(HERZOG et al., 2016)</w:t>
        </w:r>
        <w:r w:rsidR="00B21A63" w:rsidDel="00E54E8F">
          <w:rPr>
            <w:lang w:val="en-US"/>
          </w:rPr>
          <w:fldChar w:fldCharType="end"/>
        </w:r>
        <w:r w:rsidR="003512D2" w:rsidRPr="00A006BD" w:rsidDel="00E54E8F">
          <w:rPr>
            <w:lang w:val="en-US"/>
          </w:rPr>
          <w:t xml:space="preserve">. The part is then removed and usually post-processed before being </w:t>
        </w:r>
        <w:r w:rsidR="006C602C" w:rsidDel="00E54E8F">
          <w:rPr>
            <w:lang w:val="en-US"/>
          </w:rPr>
          <w:t>ready</w:t>
        </w:r>
        <w:r w:rsidR="003512D2" w:rsidRPr="00A006BD" w:rsidDel="00E54E8F">
          <w:rPr>
            <w:lang w:val="en-US"/>
          </w:rPr>
          <w:t xml:space="preserve"> for the application.</w:t>
        </w:r>
      </w:moveFrom>
    </w:p>
    <w:moveFromRangeEnd w:id="261"/>
    <w:p w14:paraId="167D9AFF" w14:textId="07BBE8FC" w:rsidR="006750A6" w:rsidRPr="00A006BD" w:rsidRDefault="006750A6" w:rsidP="004A3DE4">
      <w:pPr>
        <w:rPr>
          <w:lang w:val="en-US"/>
        </w:rPr>
      </w:pPr>
      <w:r w:rsidRPr="00A006BD">
        <w:rPr>
          <w:lang w:val="en-US"/>
        </w:rPr>
        <w:t xml:space="preserve">AM methods can essentially be classified by </w:t>
      </w:r>
      <w:r w:rsidR="00B21A63" w:rsidRPr="00A006BD">
        <w:rPr>
          <w:lang w:val="en-US"/>
        </w:rPr>
        <w:t>the</w:t>
      </w:r>
      <w:r w:rsidRPr="00A006BD">
        <w:rPr>
          <w:lang w:val="en-US"/>
        </w:rPr>
        <w:t xml:space="preserve"> nature and aggregate state of the feedstock as well as by the binding mechanism between the joined layers of the material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3512D2" w:rsidRPr="00A006BD">
        <w:rPr>
          <w:lang w:val="en-US"/>
        </w:rPr>
        <w:t>.</w:t>
      </w:r>
      <w:r w:rsidR="00F0201B" w:rsidRPr="00A006BD">
        <w:rPr>
          <w:lang w:val="en-US"/>
        </w:rPr>
        <w:t xml:space="preserve"> </w:t>
      </w:r>
      <w:r w:rsidR="003512D2" w:rsidRPr="00A006BD">
        <w:rPr>
          <w:lang w:val="en-US"/>
        </w:rPr>
        <w:t>A</w:t>
      </w:r>
      <w:r w:rsidRPr="00A006BD">
        <w:rPr>
          <w:lang w:val="en-US"/>
        </w:rPr>
        <w:t xml:space="preserve"> list of </w:t>
      </w:r>
      <w:r w:rsidR="00EE5C37">
        <w:rPr>
          <w:lang w:val="en-US"/>
        </w:rPr>
        <w:t xml:space="preserve">process </w:t>
      </w:r>
      <w:r w:rsidRPr="00A006BD">
        <w:rPr>
          <w:lang w:val="en-US"/>
        </w:rPr>
        <w:t>categories</w:t>
      </w:r>
      <w:r w:rsidR="003512D2" w:rsidRPr="00A006BD">
        <w:rPr>
          <w:lang w:val="en-US"/>
        </w:rPr>
        <w:t xml:space="preserve"> is</w:t>
      </w:r>
      <w:r w:rsidRPr="00A006BD">
        <w:rPr>
          <w:lang w:val="en-US"/>
        </w:rPr>
        <w:t xml:space="preserve"> available in </w:t>
      </w:r>
      <w:r w:rsidRPr="00A006BD">
        <w:rPr>
          <w:lang w:val="en-US"/>
        </w:rPr>
        <w:fldChar w:fldCharType="begin"/>
      </w:r>
      <w:r w:rsidRPr="00A006BD">
        <w:rPr>
          <w:lang w:val="en-US"/>
        </w:rPr>
        <w:instrText xml:space="preserve"> REF _Ref20149016 \h </w:instrText>
      </w:r>
      <w:r w:rsidRPr="00A006BD">
        <w:rPr>
          <w:lang w:val="en-US"/>
        </w:rPr>
      </w:r>
      <w:r w:rsidRPr="00A006BD">
        <w:rPr>
          <w:lang w:val="en-US"/>
        </w:rPr>
        <w:fldChar w:fldCharType="separate"/>
      </w:r>
      <w:ins w:id="265" w:author="Calil Amaral" w:date="2019-11-01T02:35:00Z">
        <w:r w:rsidR="001D610F" w:rsidRPr="00A006BD">
          <w:rPr>
            <w:lang w:val="en-US"/>
          </w:rPr>
          <w:t xml:space="preserve">Table </w:t>
        </w:r>
        <w:r w:rsidR="001D610F">
          <w:rPr>
            <w:noProof/>
            <w:lang w:val="en-US"/>
          </w:rPr>
          <w:t>1</w:t>
        </w:r>
      </w:ins>
      <w:del w:id="266" w:author="Calil Amaral" w:date="2019-10-28T15:52:00Z">
        <w:r w:rsidR="001B6890" w:rsidRPr="00A006BD" w:rsidDel="00EE4CE3">
          <w:rPr>
            <w:lang w:val="en-US"/>
          </w:rPr>
          <w:delText xml:space="preserve">Table </w:delText>
        </w:r>
        <w:r w:rsidR="001B6890" w:rsidDel="00EE4CE3">
          <w:rPr>
            <w:noProof/>
            <w:lang w:val="en-US"/>
          </w:rPr>
          <w:delText>1</w:delText>
        </w:r>
      </w:del>
      <w:r w:rsidRPr="00A006BD">
        <w:rPr>
          <w:lang w:val="en-US"/>
        </w:rPr>
        <w:fldChar w:fldCharType="end"/>
      </w:r>
      <w:r w:rsidR="003512D2" w:rsidRPr="00A006BD">
        <w:rPr>
          <w:lang w:val="en-US"/>
        </w:rPr>
        <w:t>, highlighting the suitability of each category to produce dense metal parts.</w:t>
      </w:r>
    </w:p>
    <w:p w14:paraId="2FE580AF" w14:textId="7AFC03BF" w:rsidR="006750A6" w:rsidRPr="0094365A" w:rsidRDefault="006750A6" w:rsidP="006750A6">
      <w:pPr>
        <w:pStyle w:val="Caption"/>
        <w:keepNext/>
        <w:rPr>
          <w:rPrChange w:id="267" w:author="Calil Amaral" w:date="2019-11-01T00:45:00Z">
            <w:rPr>
              <w:lang w:val="en-US"/>
            </w:rPr>
          </w:rPrChange>
        </w:rPr>
      </w:pPr>
      <w:bookmarkStart w:id="268" w:name="_Ref20149016"/>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1D610F">
        <w:rPr>
          <w:noProof/>
          <w:lang w:val="en-US"/>
        </w:rPr>
        <w:t>1</w:t>
      </w:r>
      <w:r w:rsidRPr="00A006BD">
        <w:rPr>
          <w:lang w:val="en-US"/>
        </w:rPr>
        <w:fldChar w:fldCharType="end"/>
      </w:r>
      <w:bookmarkEnd w:id="268"/>
      <w:r w:rsidRPr="00A006BD">
        <w:rPr>
          <w:lang w:val="en-US"/>
        </w:rPr>
        <w:t xml:space="preserve"> - Categories of additive manufacturing and suitability for producing dense metal parts. </w:t>
      </w:r>
      <w:proofErr w:type="spellStart"/>
      <w:r w:rsidRPr="0094365A">
        <w:rPr>
          <w:rPrChange w:id="269" w:author="Calil Amaral" w:date="2019-11-01T00:45:00Z">
            <w:rPr>
              <w:lang w:val="en-US"/>
            </w:rPr>
          </w:rPrChange>
        </w:rPr>
        <w:t>Adapted</w:t>
      </w:r>
      <w:proofErr w:type="spellEnd"/>
      <w:r w:rsidRPr="0094365A">
        <w:rPr>
          <w:rPrChange w:id="270" w:author="Calil Amaral" w:date="2019-11-01T00:45:00Z">
            <w:rPr>
              <w:lang w:val="en-US"/>
            </w:rPr>
          </w:rPrChange>
        </w:rPr>
        <w:t xml:space="preserve"> </w:t>
      </w:r>
      <w:proofErr w:type="spellStart"/>
      <w:r w:rsidRPr="0094365A">
        <w:rPr>
          <w:rPrChange w:id="271" w:author="Calil Amaral" w:date="2019-11-01T00:45:00Z">
            <w:rPr>
              <w:lang w:val="en-US"/>
            </w:rPr>
          </w:rPrChange>
        </w:rPr>
        <w:t>from</w:t>
      </w:r>
      <w:proofErr w:type="spellEnd"/>
      <w:r w:rsidRPr="0094365A">
        <w:rPr>
          <w:rPrChange w:id="272" w:author="Calil Amaral" w:date="2019-11-01T00:45:00Z">
            <w:rPr>
              <w:lang w:val="en-US"/>
            </w:rPr>
          </w:rPrChange>
        </w:rPr>
        <w:t xml:space="preserve">  </w:t>
      </w:r>
      <w:r w:rsidR="007F43BA">
        <w:rPr>
          <w:rStyle w:val="FootnoteReference"/>
          <w:lang w:val="en-US"/>
        </w:rPr>
        <w:fldChar w:fldCharType="begin" w:fldLock="1"/>
      </w:r>
      <w:r w:rsidR="003450BF">
        <w:rPr>
          <w:i w:val="0"/>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Terminology","type":"article-journal","volume":"i"},"uris":["http://www.mendeley.com/documents/?uuid=87d94b63-dded-4114-a281-f1ef04ab555b"]}],"mendeley":{"formattedCitation":"(ISO; ASTM, 2019)","plainTextFormattedCitation":"(ISO; ASTM, 2019)","previouslyFormattedCitation":"[12]"},"properties":{"noteIndex":0},"schema":"https://github.com/citation-style-language/schema/raw/master/csl-citation.json"}</w:instrText>
      </w:r>
      <w:r w:rsidR="007F43BA">
        <w:rPr>
          <w:rStyle w:val="FootnoteReference"/>
          <w:lang w:val="en-US"/>
        </w:rPr>
        <w:fldChar w:fldCharType="separate"/>
      </w:r>
      <w:r w:rsidR="003450BF" w:rsidRPr="003450BF">
        <w:rPr>
          <w:i w:val="0"/>
          <w:noProof/>
        </w:rPr>
        <w:t>(ISO; ASTM, 2019)</w:t>
      </w:r>
      <w:r w:rsidR="007F43BA">
        <w:rPr>
          <w:rStyle w:val="FootnoteReference"/>
          <w:lang w:val="en-US"/>
        </w:rPr>
        <w:fldChar w:fldCharType="end"/>
      </w:r>
      <w:r w:rsidRPr="0094365A">
        <w:rPr>
          <w:rPrChange w:id="273" w:author="Calil Amaral" w:date="2019-11-01T00:45:00Z">
            <w:rPr>
              <w:lang w:val="en-US"/>
            </w:rPr>
          </w:rPrChange>
        </w:rPr>
        <w:t xml:space="preserve">, </w:t>
      </w:r>
      <w:r w:rsidR="007F43BA">
        <w:rPr>
          <w:rStyle w:val="FootnoteReference"/>
          <w:lang w:val="en-US"/>
        </w:rPr>
        <w:fldChar w:fldCharType="begin" w:fldLock="1"/>
      </w:r>
      <w:r w:rsidR="003450BF">
        <w:rPr>
          <w:i w:val="0"/>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 : Materials, Processes, Quantifications and Applications","id":"ITEM-1","issued":{"date-parts":[["2018"]]},"page":"181-213","publisher":"Butterworth-Heinemann","publisher-place":"Cambridge, MA","title":"Quantification and certification of additive manufacturing materials and processes","type":"chapter"},"uris":["http://www.mendeley.com/documents/?uuid=8ed27da9-7e2c-4d1a-ba37-f5b18172d2ec"]}],"mendeley":{"formattedCitation":"(BAE; DIGGS; RAMACHANDRAN, 2018)","plainTextFormattedCitation":"(BAE; DIGGS; RAMACHANDRAN, 2018)","previouslyFormattedCitation":"[14]"},"properties":{"noteIndex":0},"schema":"https://github.com/citation-style-language/schema/raw/master/csl-citation.json"}</w:instrText>
      </w:r>
      <w:r w:rsidR="007F43BA">
        <w:rPr>
          <w:rStyle w:val="FootnoteReference"/>
          <w:lang w:val="en-US"/>
        </w:rPr>
        <w:fldChar w:fldCharType="separate"/>
      </w:r>
      <w:r w:rsidR="003450BF" w:rsidRPr="003450BF">
        <w:rPr>
          <w:i w:val="0"/>
          <w:noProof/>
        </w:rPr>
        <w:t>(BAE; DIGGS; RAMACHANDRAN, 2018)</w:t>
      </w:r>
      <w:r w:rsidR="007F43BA">
        <w:rPr>
          <w:rStyle w:val="FootnoteReference"/>
          <w:lang w:val="en-US"/>
        </w:rPr>
        <w:fldChar w:fldCharType="end"/>
      </w:r>
      <w:r w:rsidRPr="0094365A">
        <w:rPr>
          <w:rPrChange w:id="274" w:author="Calil Amaral" w:date="2019-11-01T00:45:00Z">
            <w:rPr>
              <w:lang w:val="en-US"/>
            </w:rPr>
          </w:rPrChange>
        </w:rPr>
        <w:t xml:space="preserve">, </w:t>
      </w:r>
      <w:r w:rsidR="007F43BA">
        <w:rPr>
          <w:rStyle w:val="FootnoteReference"/>
          <w:lang w:val="en-US"/>
        </w:rPr>
        <w:fldChar w:fldCharType="begin" w:fldLock="1"/>
      </w:r>
      <w:r w:rsidR="003450BF">
        <w:rPr>
          <w:i w:val="0"/>
        </w:rPr>
        <w:instrText>ADDIN CSL_CITATION {"citationItems":[{"id":"ITEM-1","itemData":{"abstract":"INTRODUCTION: This paper provides a concise analysis of the additive manufacturing (AM) industry worldwide. The ASTM International Committee F42 on Additive Manufacturing Technologies defines AM as the process of joining materials to make objects from 3D model data, usually layer upon layer, as opposed to subtractive manufacturing methodologies. Additive manufacturing is used to build physical models, prototypes, patterns, tooling components, and production parts in plastic, metal, ceramic, and composite materials. AM systems use thin, horizontal cross sections from computer-aided design (CAD) models, 3D-scanning systems, medical scanners, and video games to produce parts that may be difficult or impossible to fabricate any other way.","author":[{"dropping-particle":"","family":"Caffrey","given":"Tim","non-dropping-particle":"","parse-names":false,"suffix":""},{"dropping-particle":"","family":"Wohlers","given":"Terry","non-dropping-particle":"","parse-names":false,"suffix":""}],"container-title":"Manufacturing Engineering","id":"ITEM-1","issued":{"date-parts":[["2015"]]},"title":"Additive manufacturing state of the industry","type":"article-journal"},"uris":["http://www.mendeley.com/documents/?uuid=7bb01db4-5da6-317f-8bba-c9d1626f068d"]}],"mendeley":{"formattedCitation":"(CAFFREY; WOHLERS, 2015)","plainTextFormattedCitation":"(CAFFREY; WOHLERS, 2015)","previouslyFormattedCitation":"[15]"},"properties":{"noteIndex":0},"schema":"https://github.com/citation-style-language/schema/raw/master/csl-citation.json"}</w:instrText>
      </w:r>
      <w:r w:rsidR="007F43BA">
        <w:rPr>
          <w:rStyle w:val="FootnoteReference"/>
          <w:lang w:val="en-US"/>
        </w:rPr>
        <w:fldChar w:fldCharType="separate"/>
      </w:r>
      <w:r w:rsidR="003450BF" w:rsidRPr="003450BF">
        <w:rPr>
          <w:i w:val="0"/>
          <w:noProof/>
        </w:rPr>
        <w:t>(CAFFREY; WOHLERS, 2015)</w:t>
      </w:r>
      <w:r w:rsidR="007F43BA">
        <w:rPr>
          <w:rStyle w:val="FootnoteReference"/>
          <w:lang w:val="en-US"/>
        </w:rPr>
        <w:fldChar w:fldCharType="end"/>
      </w:r>
      <w:r w:rsidRPr="0094365A">
        <w:rPr>
          <w:rPrChange w:id="275" w:author="Calil Amaral" w:date="2019-11-01T00:45:00Z">
            <w:rPr>
              <w:lang w:val="en-US"/>
            </w:rPr>
          </w:rPrChange>
        </w:rPr>
        <w:t>.</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76" w:author="Calil Amaral" w:date="2019-10-28T14:53:00Z">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694"/>
        <w:gridCol w:w="2551"/>
        <w:gridCol w:w="2835"/>
        <w:gridCol w:w="991"/>
        <w:tblGridChange w:id="277">
          <w:tblGrid>
            <w:gridCol w:w="2070"/>
            <w:gridCol w:w="1980"/>
            <w:gridCol w:w="2970"/>
            <w:gridCol w:w="2051"/>
          </w:tblGrid>
        </w:tblGridChange>
      </w:tblGrid>
      <w:tr w:rsidR="006750A6" w:rsidRPr="002C33CA" w14:paraId="1B435D75" w14:textId="77777777" w:rsidTr="002C33CA">
        <w:tc>
          <w:tcPr>
            <w:tcW w:w="2694" w:type="dxa"/>
            <w:tcBorders>
              <w:top w:val="single" w:sz="4" w:space="0" w:color="auto"/>
              <w:bottom w:val="single" w:sz="4" w:space="0" w:color="auto"/>
            </w:tcBorders>
            <w:tcPrChange w:id="278" w:author="Calil Amaral" w:date="2019-10-28T14:53:00Z">
              <w:tcPr>
                <w:tcW w:w="2070" w:type="dxa"/>
                <w:tcBorders>
                  <w:top w:val="single" w:sz="4" w:space="0" w:color="auto"/>
                  <w:bottom w:val="single" w:sz="4" w:space="0" w:color="auto"/>
                </w:tcBorders>
              </w:tcPr>
            </w:tcPrChange>
          </w:tcPr>
          <w:p w14:paraId="12867F8F" w14:textId="77777777" w:rsidR="006750A6" w:rsidRPr="002C33CA" w:rsidRDefault="006750A6" w:rsidP="006969E1">
            <w:pPr>
              <w:spacing w:line="240" w:lineRule="auto"/>
              <w:ind w:firstLine="0"/>
              <w:rPr>
                <w:b/>
                <w:bCs/>
                <w:sz w:val="22"/>
                <w:szCs w:val="22"/>
                <w:rPrChange w:id="279" w:author="Calil Amaral" w:date="2019-10-28T14:52:00Z">
                  <w:rPr>
                    <w:b/>
                    <w:bCs/>
                    <w:sz w:val="16"/>
                    <w:szCs w:val="16"/>
                  </w:rPr>
                </w:rPrChange>
              </w:rPr>
            </w:pPr>
            <w:commentRangeStart w:id="280"/>
            <w:r w:rsidRPr="002C33CA">
              <w:rPr>
                <w:b/>
                <w:bCs/>
                <w:sz w:val="22"/>
                <w:szCs w:val="22"/>
                <w:rPrChange w:id="281" w:author="Calil Amaral" w:date="2019-10-28T14:52:00Z">
                  <w:rPr>
                    <w:b/>
                    <w:bCs/>
                    <w:sz w:val="16"/>
                    <w:szCs w:val="16"/>
                  </w:rPr>
                </w:rPrChange>
              </w:rPr>
              <w:t>Category</w:t>
            </w:r>
          </w:p>
        </w:tc>
        <w:tc>
          <w:tcPr>
            <w:tcW w:w="2551" w:type="dxa"/>
            <w:tcBorders>
              <w:top w:val="single" w:sz="4" w:space="0" w:color="auto"/>
              <w:bottom w:val="single" w:sz="4" w:space="0" w:color="auto"/>
            </w:tcBorders>
            <w:tcPrChange w:id="282" w:author="Calil Amaral" w:date="2019-10-28T14:53:00Z">
              <w:tcPr>
                <w:tcW w:w="1980" w:type="dxa"/>
                <w:tcBorders>
                  <w:top w:val="single" w:sz="4" w:space="0" w:color="auto"/>
                  <w:bottom w:val="single" w:sz="4" w:space="0" w:color="auto"/>
                </w:tcBorders>
              </w:tcPr>
            </w:tcPrChange>
          </w:tcPr>
          <w:p w14:paraId="4CD85D73" w14:textId="77777777" w:rsidR="006750A6" w:rsidRPr="002C33CA" w:rsidRDefault="006750A6" w:rsidP="006969E1">
            <w:pPr>
              <w:spacing w:line="240" w:lineRule="auto"/>
              <w:ind w:firstLine="0"/>
              <w:rPr>
                <w:b/>
                <w:bCs/>
                <w:sz w:val="22"/>
                <w:szCs w:val="22"/>
                <w:rPrChange w:id="283" w:author="Calil Amaral" w:date="2019-10-28T14:52:00Z">
                  <w:rPr>
                    <w:b/>
                    <w:bCs/>
                    <w:sz w:val="16"/>
                    <w:szCs w:val="16"/>
                  </w:rPr>
                </w:rPrChange>
              </w:rPr>
            </w:pPr>
            <w:r w:rsidRPr="002C33CA">
              <w:rPr>
                <w:b/>
                <w:bCs/>
                <w:sz w:val="22"/>
                <w:szCs w:val="22"/>
                <w:rPrChange w:id="284" w:author="Calil Amaral" w:date="2019-10-28T14:52:00Z">
                  <w:rPr>
                    <w:b/>
                    <w:bCs/>
                    <w:sz w:val="16"/>
                    <w:szCs w:val="16"/>
                  </w:rPr>
                </w:rPrChange>
              </w:rPr>
              <w:t>Example</w:t>
            </w:r>
          </w:p>
        </w:tc>
        <w:tc>
          <w:tcPr>
            <w:tcW w:w="2835" w:type="dxa"/>
            <w:tcBorders>
              <w:top w:val="single" w:sz="4" w:space="0" w:color="auto"/>
              <w:bottom w:val="single" w:sz="4" w:space="0" w:color="auto"/>
            </w:tcBorders>
            <w:tcPrChange w:id="285" w:author="Calil Amaral" w:date="2019-10-28T14:53:00Z">
              <w:tcPr>
                <w:tcW w:w="2970" w:type="dxa"/>
                <w:tcBorders>
                  <w:top w:val="single" w:sz="4" w:space="0" w:color="auto"/>
                  <w:bottom w:val="single" w:sz="4" w:space="0" w:color="auto"/>
                </w:tcBorders>
              </w:tcPr>
            </w:tcPrChange>
          </w:tcPr>
          <w:p w14:paraId="2385F014" w14:textId="77777777" w:rsidR="006750A6" w:rsidRPr="002C33CA" w:rsidRDefault="006750A6" w:rsidP="006969E1">
            <w:pPr>
              <w:spacing w:line="240" w:lineRule="auto"/>
              <w:ind w:firstLine="0"/>
              <w:jc w:val="left"/>
              <w:rPr>
                <w:b/>
                <w:bCs/>
                <w:sz w:val="22"/>
                <w:szCs w:val="22"/>
                <w:rPrChange w:id="286" w:author="Calil Amaral" w:date="2019-10-28T14:52:00Z">
                  <w:rPr>
                    <w:b/>
                    <w:bCs/>
                    <w:sz w:val="16"/>
                    <w:szCs w:val="16"/>
                  </w:rPr>
                </w:rPrChange>
              </w:rPr>
            </w:pPr>
            <w:r w:rsidRPr="002C33CA">
              <w:rPr>
                <w:b/>
                <w:bCs/>
                <w:sz w:val="22"/>
                <w:szCs w:val="22"/>
                <w:rPrChange w:id="287" w:author="Calil Amaral" w:date="2019-10-28T14:52:00Z">
                  <w:rPr>
                    <w:b/>
                    <w:bCs/>
                    <w:sz w:val="16"/>
                    <w:szCs w:val="16"/>
                  </w:rPr>
                </w:rPrChange>
              </w:rPr>
              <w:t>Processed materials</w:t>
            </w:r>
          </w:p>
        </w:tc>
        <w:tc>
          <w:tcPr>
            <w:tcW w:w="991" w:type="dxa"/>
            <w:tcBorders>
              <w:top w:val="single" w:sz="4" w:space="0" w:color="auto"/>
              <w:bottom w:val="single" w:sz="4" w:space="0" w:color="auto"/>
            </w:tcBorders>
            <w:tcPrChange w:id="288" w:author="Calil Amaral" w:date="2019-10-28T14:53:00Z">
              <w:tcPr>
                <w:tcW w:w="2051" w:type="dxa"/>
                <w:tcBorders>
                  <w:top w:val="single" w:sz="4" w:space="0" w:color="auto"/>
                  <w:bottom w:val="single" w:sz="4" w:space="0" w:color="auto"/>
                </w:tcBorders>
              </w:tcPr>
            </w:tcPrChange>
          </w:tcPr>
          <w:p w14:paraId="6457E6EF" w14:textId="77777777" w:rsidR="006750A6" w:rsidRPr="002C33CA" w:rsidRDefault="006750A6" w:rsidP="006969E1">
            <w:pPr>
              <w:spacing w:line="240" w:lineRule="auto"/>
              <w:ind w:firstLine="0"/>
              <w:jc w:val="center"/>
              <w:rPr>
                <w:b/>
                <w:bCs/>
                <w:sz w:val="22"/>
                <w:szCs w:val="22"/>
                <w:rPrChange w:id="289" w:author="Calil Amaral" w:date="2019-10-28T14:52:00Z">
                  <w:rPr>
                    <w:b/>
                    <w:bCs/>
                    <w:sz w:val="16"/>
                    <w:szCs w:val="16"/>
                  </w:rPr>
                </w:rPrChange>
              </w:rPr>
            </w:pPr>
            <w:r w:rsidRPr="002C33CA">
              <w:rPr>
                <w:b/>
                <w:bCs/>
                <w:sz w:val="22"/>
                <w:szCs w:val="22"/>
                <w:rPrChange w:id="290" w:author="Calil Amaral" w:date="2019-10-28T14:52:00Z">
                  <w:rPr>
                    <w:b/>
                    <w:bCs/>
                    <w:sz w:val="16"/>
                    <w:szCs w:val="16"/>
                  </w:rPr>
                </w:rPrChange>
              </w:rPr>
              <w:t>Density of metal parts</w:t>
            </w:r>
          </w:p>
        </w:tc>
      </w:tr>
      <w:tr w:rsidR="006750A6" w:rsidRPr="002C33CA" w14:paraId="05550DC0" w14:textId="77777777" w:rsidTr="002C33CA">
        <w:tc>
          <w:tcPr>
            <w:tcW w:w="2694" w:type="dxa"/>
            <w:tcBorders>
              <w:top w:val="single" w:sz="4" w:space="0" w:color="auto"/>
            </w:tcBorders>
            <w:tcPrChange w:id="291" w:author="Calil Amaral" w:date="2019-10-28T14:53:00Z">
              <w:tcPr>
                <w:tcW w:w="2070" w:type="dxa"/>
                <w:tcBorders>
                  <w:top w:val="single" w:sz="4" w:space="0" w:color="auto"/>
                </w:tcBorders>
              </w:tcPr>
            </w:tcPrChange>
          </w:tcPr>
          <w:p w14:paraId="026503EF" w14:textId="77777777" w:rsidR="006750A6" w:rsidRPr="002C33CA" w:rsidRDefault="006750A6" w:rsidP="006969E1">
            <w:pPr>
              <w:spacing w:line="240" w:lineRule="auto"/>
              <w:ind w:firstLine="0"/>
              <w:rPr>
                <w:sz w:val="22"/>
                <w:szCs w:val="22"/>
                <w:rPrChange w:id="292" w:author="Calil Amaral" w:date="2019-10-28T14:52:00Z">
                  <w:rPr>
                    <w:sz w:val="16"/>
                    <w:szCs w:val="16"/>
                  </w:rPr>
                </w:rPrChange>
              </w:rPr>
            </w:pPr>
            <w:r w:rsidRPr="002C33CA">
              <w:rPr>
                <w:sz w:val="22"/>
                <w:szCs w:val="22"/>
                <w:rPrChange w:id="293" w:author="Calil Amaral" w:date="2019-10-28T14:52:00Z">
                  <w:rPr>
                    <w:sz w:val="16"/>
                    <w:szCs w:val="16"/>
                  </w:rPr>
                </w:rPrChange>
              </w:rPr>
              <w:t>Binder Jetting</w:t>
            </w:r>
          </w:p>
        </w:tc>
        <w:tc>
          <w:tcPr>
            <w:tcW w:w="2551" w:type="dxa"/>
            <w:tcBorders>
              <w:top w:val="single" w:sz="4" w:space="0" w:color="auto"/>
            </w:tcBorders>
            <w:tcPrChange w:id="294" w:author="Calil Amaral" w:date="2019-10-28T14:53:00Z">
              <w:tcPr>
                <w:tcW w:w="1980" w:type="dxa"/>
                <w:tcBorders>
                  <w:top w:val="single" w:sz="4" w:space="0" w:color="auto"/>
                </w:tcBorders>
              </w:tcPr>
            </w:tcPrChange>
          </w:tcPr>
          <w:p w14:paraId="7854A4AA" w14:textId="77777777" w:rsidR="006750A6" w:rsidRPr="002C33CA" w:rsidRDefault="006750A6" w:rsidP="006969E1">
            <w:pPr>
              <w:spacing w:line="240" w:lineRule="auto"/>
              <w:ind w:firstLine="0"/>
              <w:rPr>
                <w:sz w:val="22"/>
                <w:szCs w:val="22"/>
                <w:rPrChange w:id="295" w:author="Calil Amaral" w:date="2019-10-28T14:52:00Z">
                  <w:rPr>
                    <w:sz w:val="16"/>
                    <w:szCs w:val="16"/>
                  </w:rPr>
                </w:rPrChange>
              </w:rPr>
            </w:pPr>
            <w:r w:rsidRPr="002C33CA">
              <w:rPr>
                <w:sz w:val="22"/>
                <w:szCs w:val="22"/>
                <w:rPrChange w:id="296" w:author="Calil Amaral" w:date="2019-10-28T14:52:00Z">
                  <w:rPr>
                    <w:sz w:val="16"/>
                    <w:szCs w:val="16"/>
                  </w:rPr>
                </w:rPrChange>
              </w:rPr>
              <w:t>3D printing;</w:t>
            </w:r>
          </w:p>
        </w:tc>
        <w:tc>
          <w:tcPr>
            <w:tcW w:w="2835" w:type="dxa"/>
            <w:tcBorders>
              <w:top w:val="single" w:sz="4" w:space="0" w:color="auto"/>
            </w:tcBorders>
            <w:tcPrChange w:id="297" w:author="Calil Amaral" w:date="2019-10-28T14:53:00Z">
              <w:tcPr>
                <w:tcW w:w="2970" w:type="dxa"/>
                <w:tcBorders>
                  <w:top w:val="single" w:sz="4" w:space="0" w:color="auto"/>
                </w:tcBorders>
              </w:tcPr>
            </w:tcPrChange>
          </w:tcPr>
          <w:p w14:paraId="623DFA7B" w14:textId="77777777" w:rsidR="006750A6" w:rsidRPr="002C33CA" w:rsidRDefault="006750A6" w:rsidP="006969E1">
            <w:pPr>
              <w:spacing w:line="240" w:lineRule="auto"/>
              <w:ind w:firstLine="0"/>
              <w:jc w:val="left"/>
              <w:rPr>
                <w:sz w:val="22"/>
                <w:szCs w:val="22"/>
                <w:rPrChange w:id="298" w:author="Calil Amaral" w:date="2019-10-28T14:52:00Z">
                  <w:rPr>
                    <w:sz w:val="16"/>
                    <w:szCs w:val="16"/>
                  </w:rPr>
                </w:rPrChange>
              </w:rPr>
            </w:pPr>
            <w:r w:rsidRPr="002C33CA">
              <w:rPr>
                <w:sz w:val="22"/>
                <w:szCs w:val="22"/>
                <w:rPrChange w:id="299" w:author="Calil Amaral" w:date="2019-10-28T14:52:00Z">
                  <w:rPr>
                    <w:sz w:val="16"/>
                    <w:szCs w:val="16"/>
                  </w:rPr>
                </w:rPrChange>
              </w:rPr>
              <w:t>Metals, Polymers, Composites, Ceramics</w:t>
            </w:r>
          </w:p>
        </w:tc>
        <w:tc>
          <w:tcPr>
            <w:tcW w:w="991" w:type="dxa"/>
            <w:tcBorders>
              <w:top w:val="single" w:sz="4" w:space="0" w:color="auto"/>
            </w:tcBorders>
            <w:tcPrChange w:id="300" w:author="Calil Amaral" w:date="2019-10-28T14:53:00Z">
              <w:tcPr>
                <w:tcW w:w="2051" w:type="dxa"/>
                <w:tcBorders>
                  <w:top w:val="single" w:sz="4" w:space="0" w:color="auto"/>
                </w:tcBorders>
              </w:tcPr>
            </w:tcPrChange>
          </w:tcPr>
          <w:p w14:paraId="7EBF20AA" w14:textId="77777777" w:rsidR="006750A6" w:rsidRPr="002C33CA" w:rsidRDefault="006750A6" w:rsidP="006969E1">
            <w:pPr>
              <w:spacing w:line="240" w:lineRule="auto"/>
              <w:ind w:firstLine="0"/>
              <w:jc w:val="center"/>
              <w:rPr>
                <w:sz w:val="22"/>
                <w:szCs w:val="22"/>
                <w:rPrChange w:id="301" w:author="Calil Amaral" w:date="2019-10-28T14:52:00Z">
                  <w:rPr>
                    <w:sz w:val="16"/>
                    <w:szCs w:val="16"/>
                  </w:rPr>
                </w:rPrChange>
              </w:rPr>
            </w:pPr>
            <w:r w:rsidRPr="002C33CA">
              <w:rPr>
                <w:sz w:val="22"/>
                <w:szCs w:val="22"/>
                <w:rPrChange w:id="302" w:author="Calil Amaral" w:date="2019-10-28T14:52:00Z">
                  <w:rPr>
                    <w:sz w:val="16"/>
                    <w:szCs w:val="16"/>
                  </w:rPr>
                </w:rPrChange>
              </w:rPr>
              <w:t>Low</w:t>
            </w:r>
          </w:p>
        </w:tc>
      </w:tr>
      <w:tr w:rsidR="006750A6" w:rsidRPr="002C33CA" w14:paraId="4E4D0BFF" w14:textId="77777777" w:rsidTr="002C33CA">
        <w:tc>
          <w:tcPr>
            <w:tcW w:w="2694" w:type="dxa"/>
            <w:tcPrChange w:id="303" w:author="Calil Amaral" w:date="2019-10-28T14:53:00Z">
              <w:tcPr>
                <w:tcW w:w="2070" w:type="dxa"/>
              </w:tcPr>
            </w:tcPrChange>
          </w:tcPr>
          <w:p w14:paraId="2AFD391F" w14:textId="77777777" w:rsidR="006750A6" w:rsidRPr="002C33CA" w:rsidRDefault="006750A6" w:rsidP="006969E1">
            <w:pPr>
              <w:spacing w:line="240" w:lineRule="auto"/>
              <w:ind w:firstLine="0"/>
              <w:rPr>
                <w:sz w:val="22"/>
                <w:szCs w:val="22"/>
                <w:rPrChange w:id="304" w:author="Calil Amaral" w:date="2019-10-28T14:52:00Z">
                  <w:rPr>
                    <w:sz w:val="16"/>
                    <w:szCs w:val="16"/>
                  </w:rPr>
                </w:rPrChange>
              </w:rPr>
            </w:pPr>
            <w:r w:rsidRPr="002C33CA">
              <w:rPr>
                <w:sz w:val="22"/>
                <w:szCs w:val="22"/>
                <w:rPrChange w:id="305" w:author="Calil Amaral" w:date="2019-10-28T14:52:00Z">
                  <w:rPr>
                    <w:sz w:val="16"/>
                    <w:szCs w:val="16"/>
                  </w:rPr>
                </w:rPrChange>
              </w:rPr>
              <w:t>Directed Energy Deposition</w:t>
            </w:r>
          </w:p>
        </w:tc>
        <w:tc>
          <w:tcPr>
            <w:tcW w:w="2551" w:type="dxa"/>
            <w:tcPrChange w:id="306" w:author="Calil Amaral" w:date="2019-10-28T14:53:00Z">
              <w:tcPr>
                <w:tcW w:w="1980" w:type="dxa"/>
              </w:tcPr>
            </w:tcPrChange>
          </w:tcPr>
          <w:p w14:paraId="4F8520D8" w14:textId="77777777" w:rsidR="006750A6" w:rsidRPr="002C33CA" w:rsidRDefault="006750A6" w:rsidP="006969E1">
            <w:pPr>
              <w:spacing w:line="240" w:lineRule="auto"/>
              <w:ind w:firstLine="0"/>
              <w:rPr>
                <w:sz w:val="22"/>
                <w:szCs w:val="22"/>
                <w:rPrChange w:id="307" w:author="Calil Amaral" w:date="2019-10-28T14:52:00Z">
                  <w:rPr>
                    <w:sz w:val="16"/>
                    <w:szCs w:val="16"/>
                  </w:rPr>
                </w:rPrChange>
              </w:rPr>
            </w:pPr>
            <w:r w:rsidRPr="002C33CA">
              <w:rPr>
                <w:sz w:val="22"/>
                <w:szCs w:val="22"/>
                <w:rPrChange w:id="308" w:author="Calil Amaral" w:date="2019-10-28T14:52:00Z">
                  <w:rPr>
                    <w:sz w:val="16"/>
                    <w:szCs w:val="16"/>
                  </w:rPr>
                </w:rPrChange>
              </w:rPr>
              <w:t>WAAM</w:t>
            </w:r>
            <w:r w:rsidRPr="002C33CA">
              <w:rPr>
                <w:sz w:val="22"/>
                <w:szCs w:val="22"/>
                <w:vertAlign w:val="superscript"/>
                <w:rPrChange w:id="309" w:author="Calil Amaral" w:date="2019-10-28T14:52:00Z">
                  <w:rPr>
                    <w:sz w:val="16"/>
                    <w:szCs w:val="16"/>
                    <w:vertAlign w:val="superscript"/>
                  </w:rPr>
                </w:rPrChange>
              </w:rPr>
              <w:t>1</w:t>
            </w:r>
            <w:r w:rsidRPr="002C33CA">
              <w:rPr>
                <w:sz w:val="22"/>
                <w:szCs w:val="22"/>
                <w:rPrChange w:id="310" w:author="Calil Amaral" w:date="2019-10-28T14:52:00Z">
                  <w:rPr>
                    <w:sz w:val="16"/>
                    <w:szCs w:val="16"/>
                  </w:rPr>
                </w:rPrChange>
              </w:rPr>
              <w:t>, Laser Cladding;</w:t>
            </w:r>
          </w:p>
        </w:tc>
        <w:tc>
          <w:tcPr>
            <w:tcW w:w="2835" w:type="dxa"/>
            <w:tcPrChange w:id="311" w:author="Calil Amaral" w:date="2019-10-28T14:53:00Z">
              <w:tcPr>
                <w:tcW w:w="2970" w:type="dxa"/>
              </w:tcPr>
            </w:tcPrChange>
          </w:tcPr>
          <w:p w14:paraId="4149DC5B" w14:textId="77777777" w:rsidR="006750A6" w:rsidRPr="002C33CA" w:rsidRDefault="006750A6" w:rsidP="006969E1">
            <w:pPr>
              <w:spacing w:line="240" w:lineRule="auto"/>
              <w:ind w:firstLine="0"/>
              <w:jc w:val="left"/>
              <w:rPr>
                <w:sz w:val="22"/>
                <w:szCs w:val="22"/>
                <w:rPrChange w:id="312" w:author="Calil Amaral" w:date="2019-10-28T14:52:00Z">
                  <w:rPr>
                    <w:sz w:val="16"/>
                    <w:szCs w:val="16"/>
                  </w:rPr>
                </w:rPrChange>
              </w:rPr>
            </w:pPr>
            <w:r w:rsidRPr="002C33CA">
              <w:rPr>
                <w:sz w:val="22"/>
                <w:szCs w:val="22"/>
                <w:rPrChange w:id="313" w:author="Calil Amaral" w:date="2019-10-28T14:52:00Z">
                  <w:rPr>
                    <w:sz w:val="16"/>
                    <w:szCs w:val="16"/>
                  </w:rPr>
                </w:rPrChange>
              </w:rPr>
              <w:t>Metals</w:t>
            </w:r>
          </w:p>
        </w:tc>
        <w:tc>
          <w:tcPr>
            <w:tcW w:w="991" w:type="dxa"/>
            <w:tcPrChange w:id="314" w:author="Calil Amaral" w:date="2019-10-28T14:53:00Z">
              <w:tcPr>
                <w:tcW w:w="2051" w:type="dxa"/>
              </w:tcPr>
            </w:tcPrChange>
          </w:tcPr>
          <w:p w14:paraId="49975963" w14:textId="77777777" w:rsidR="006750A6" w:rsidRPr="002C33CA" w:rsidRDefault="006750A6" w:rsidP="006969E1">
            <w:pPr>
              <w:spacing w:line="240" w:lineRule="auto"/>
              <w:ind w:firstLine="0"/>
              <w:jc w:val="center"/>
              <w:rPr>
                <w:sz w:val="22"/>
                <w:szCs w:val="22"/>
                <w:rPrChange w:id="315" w:author="Calil Amaral" w:date="2019-10-28T14:52:00Z">
                  <w:rPr>
                    <w:sz w:val="16"/>
                    <w:szCs w:val="16"/>
                  </w:rPr>
                </w:rPrChange>
              </w:rPr>
            </w:pPr>
            <w:r w:rsidRPr="002C33CA">
              <w:rPr>
                <w:sz w:val="22"/>
                <w:szCs w:val="22"/>
                <w:rPrChange w:id="316" w:author="Calil Amaral" w:date="2019-10-28T14:52:00Z">
                  <w:rPr>
                    <w:sz w:val="16"/>
                    <w:szCs w:val="16"/>
                  </w:rPr>
                </w:rPrChange>
              </w:rPr>
              <w:t>High</w:t>
            </w:r>
          </w:p>
        </w:tc>
      </w:tr>
      <w:tr w:rsidR="006750A6" w:rsidRPr="002C33CA" w14:paraId="10D430A1" w14:textId="77777777" w:rsidTr="002C33CA">
        <w:tc>
          <w:tcPr>
            <w:tcW w:w="2694" w:type="dxa"/>
            <w:tcPrChange w:id="317" w:author="Calil Amaral" w:date="2019-10-28T14:53:00Z">
              <w:tcPr>
                <w:tcW w:w="2070" w:type="dxa"/>
              </w:tcPr>
            </w:tcPrChange>
          </w:tcPr>
          <w:p w14:paraId="7CD21817" w14:textId="77777777" w:rsidR="006750A6" w:rsidRPr="002C33CA" w:rsidRDefault="006750A6" w:rsidP="006969E1">
            <w:pPr>
              <w:spacing w:line="240" w:lineRule="auto"/>
              <w:ind w:firstLine="0"/>
              <w:rPr>
                <w:sz w:val="22"/>
                <w:szCs w:val="22"/>
                <w:rPrChange w:id="318" w:author="Calil Amaral" w:date="2019-10-28T14:52:00Z">
                  <w:rPr>
                    <w:sz w:val="16"/>
                    <w:szCs w:val="16"/>
                  </w:rPr>
                </w:rPrChange>
              </w:rPr>
            </w:pPr>
            <w:r w:rsidRPr="002C33CA">
              <w:rPr>
                <w:sz w:val="22"/>
                <w:szCs w:val="22"/>
                <w:rPrChange w:id="319" w:author="Calil Amaral" w:date="2019-10-28T14:52:00Z">
                  <w:rPr>
                    <w:sz w:val="16"/>
                    <w:szCs w:val="16"/>
                  </w:rPr>
                </w:rPrChange>
              </w:rPr>
              <w:t>Material Extrusion</w:t>
            </w:r>
          </w:p>
        </w:tc>
        <w:tc>
          <w:tcPr>
            <w:tcW w:w="2551" w:type="dxa"/>
            <w:tcPrChange w:id="320" w:author="Calil Amaral" w:date="2019-10-28T14:53:00Z">
              <w:tcPr>
                <w:tcW w:w="1980" w:type="dxa"/>
              </w:tcPr>
            </w:tcPrChange>
          </w:tcPr>
          <w:p w14:paraId="22F31E1F" w14:textId="77777777" w:rsidR="006750A6" w:rsidRPr="002C33CA" w:rsidRDefault="006750A6" w:rsidP="006969E1">
            <w:pPr>
              <w:spacing w:line="240" w:lineRule="auto"/>
              <w:ind w:firstLine="0"/>
              <w:rPr>
                <w:sz w:val="22"/>
                <w:szCs w:val="22"/>
                <w:vertAlign w:val="superscript"/>
                <w:rPrChange w:id="321" w:author="Calil Amaral" w:date="2019-10-28T14:52:00Z">
                  <w:rPr>
                    <w:sz w:val="16"/>
                    <w:szCs w:val="16"/>
                    <w:vertAlign w:val="superscript"/>
                  </w:rPr>
                </w:rPrChange>
              </w:rPr>
            </w:pPr>
            <w:r w:rsidRPr="002C33CA">
              <w:rPr>
                <w:sz w:val="22"/>
                <w:szCs w:val="22"/>
                <w:rPrChange w:id="322" w:author="Calil Amaral" w:date="2019-10-28T14:52:00Z">
                  <w:rPr>
                    <w:sz w:val="16"/>
                    <w:szCs w:val="16"/>
                  </w:rPr>
                </w:rPrChange>
              </w:rPr>
              <w:t>FDM</w:t>
            </w:r>
            <w:r w:rsidRPr="002C33CA">
              <w:rPr>
                <w:sz w:val="22"/>
                <w:szCs w:val="22"/>
                <w:vertAlign w:val="superscript"/>
                <w:rPrChange w:id="323" w:author="Calil Amaral" w:date="2019-10-28T14:52:00Z">
                  <w:rPr>
                    <w:sz w:val="16"/>
                    <w:szCs w:val="16"/>
                    <w:vertAlign w:val="superscript"/>
                  </w:rPr>
                </w:rPrChange>
              </w:rPr>
              <w:t>2</w:t>
            </w:r>
          </w:p>
        </w:tc>
        <w:tc>
          <w:tcPr>
            <w:tcW w:w="2835" w:type="dxa"/>
            <w:tcPrChange w:id="324" w:author="Calil Amaral" w:date="2019-10-28T14:53:00Z">
              <w:tcPr>
                <w:tcW w:w="2970" w:type="dxa"/>
              </w:tcPr>
            </w:tcPrChange>
          </w:tcPr>
          <w:p w14:paraId="63D7572A" w14:textId="77777777" w:rsidR="006750A6" w:rsidRPr="002C33CA" w:rsidRDefault="006750A6" w:rsidP="006969E1">
            <w:pPr>
              <w:spacing w:line="240" w:lineRule="auto"/>
              <w:ind w:firstLine="0"/>
              <w:jc w:val="left"/>
              <w:rPr>
                <w:sz w:val="22"/>
                <w:szCs w:val="22"/>
                <w:rPrChange w:id="325" w:author="Calil Amaral" w:date="2019-10-28T14:52:00Z">
                  <w:rPr>
                    <w:sz w:val="16"/>
                    <w:szCs w:val="16"/>
                  </w:rPr>
                </w:rPrChange>
              </w:rPr>
            </w:pPr>
            <w:r w:rsidRPr="002C33CA">
              <w:rPr>
                <w:sz w:val="22"/>
                <w:szCs w:val="22"/>
                <w:rPrChange w:id="326" w:author="Calil Amaral" w:date="2019-10-28T14:52:00Z">
                  <w:rPr>
                    <w:sz w:val="16"/>
                    <w:szCs w:val="16"/>
                  </w:rPr>
                </w:rPrChange>
              </w:rPr>
              <w:t>Thermoplastics, Waxes</w:t>
            </w:r>
          </w:p>
        </w:tc>
        <w:tc>
          <w:tcPr>
            <w:tcW w:w="991" w:type="dxa"/>
            <w:tcPrChange w:id="327" w:author="Calil Amaral" w:date="2019-10-28T14:53:00Z">
              <w:tcPr>
                <w:tcW w:w="2051" w:type="dxa"/>
              </w:tcPr>
            </w:tcPrChange>
          </w:tcPr>
          <w:p w14:paraId="5737C02C" w14:textId="77777777" w:rsidR="006750A6" w:rsidRPr="002C33CA" w:rsidRDefault="006750A6" w:rsidP="006969E1">
            <w:pPr>
              <w:spacing w:line="240" w:lineRule="auto"/>
              <w:ind w:firstLine="0"/>
              <w:jc w:val="center"/>
              <w:rPr>
                <w:sz w:val="22"/>
                <w:szCs w:val="22"/>
                <w:rPrChange w:id="328" w:author="Calil Amaral" w:date="2019-10-28T14:52:00Z">
                  <w:rPr>
                    <w:sz w:val="16"/>
                    <w:szCs w:val="16"/>
                  </w:rPr>
                </w:rPrChange>
              </w:rPr>
            </w:pPr>
            <w:r w:rsidRPr="002C33CA">
              <w:rPr>
                <w:sz w:val="22"/>
                <w:szCs w:val="22"/>
                <w:rPrChange w:id="329" w:author="Calil Amaral" w:date="2019-10-28T14:52:00Z">
                  <w:rPr>
                    <w:sz w:val="16"/>
                    <w:szCs w:val="16"/>
                  </w:rPr>
                </w:rPrChange>
              </w:rPr>
              <w:t>-</w:t>
            </w:r>
          </w:p>
        </w:tc>
      </w:tr>
      <w:tr w:rsidR="006750A6" w:rsidRPr="002C33CA" w14:paraId="306ADAD8" w14:textId="77777777" w:rsidTr="002C33CA">
        <w:tc>
          <w:tcPr>
            <w:tcW w:w="2694" w:type="dxa"/>
            <w:tcPrChange w:id="330" w:author="Calil Amaral" w:date="2019-10-28T14:53:00Z">
              <w:tcPr>
                <w:tcW w:w="2070" w:type="dxa"/>
              </w:tcPr>
            </w:tcPrChange>
          </w:tcPr>
          <w:p w14:paraId="375A3F65" w14:textId="77777777" w:rsidR="006750A6" w:rsidRPr="002C33CA" w:rsidRDefault="006750A6" w:rsidP="006969E1">
            <w:pPr>
              <w:spacing w:line="240" w:lineRule="auto"/>
              <w:ind w:firstLine="0"/>
              <w:rPr>
                <w:sz w:val="22"/>
                <w:szCs w:val="22"/>
                <w:rPrChange w:id="331" w:author="Calil Amaral" w:date="2019-10-28T14:52:00Z">
                  <w:rPr>
                    <w:sz w:val="16"/>
                    <w:szCs w:val="16"/>
                  </w:rPr>
                </w:rPrChange>
              </w:rPr>
            </w:pPr>
            <w:r w:rsidRPr="002C33CA">
              <w:rPr>
                <w:sz w:val="22"/>
                <w:szCs w:val="22"/>
                <w:rPrChange w:id="332" w:author="Calil Amaral" w:date="2019-10-28T14:52:00Z">
                  <w:rPr>
                    <w:sz w:val="16"/>
                    <w:szCs w:val="16"/>
                  </w:rPr>
                </w:rPrChange>
              </w:rPr>
              <w:t>Material Jetting</w:t>
            </w:r>
          </w:p>
        </w:tc>
        <w:tc>
          <w:tcPr>
            <w:tcW w:w="2551" w:type="dxa"/>
            <w:tcPrChange w:id="333" w:author="Calil Amaral" w:date="2019-10-28T14:53:00Z">
              <w:tcPr>
                <w:tcW w:w="1980" w:type="dxa"/>
              </w:tcPr>
            </w:tcPrChange>
          </w:tcPr>
          <w:p w14:paraId="1C3ED44B" w14:textId="77777777" w:rsidR="006750A6" w:rsidRPr="002C33CA" w:rsidRDefault="006750A6" w:rsidP="006969E1">
            <w:pPr>
              <w:spacing w:line="240" w:lineRule="auto"/>
              <w:ind w:firstLine="0"/>
              <w:rPr>
                <w:sz w:val="22"/>
                <w:szCs w:val="22"/>
                <w:rPrChange w:id="334" w:author="Calil Amaral" w:date="2019-10-28T14:52:00Z">
                  <w:rPr>
                    <w:sz w:val="16"/>
                    <w:szCs w:val="16"/>
                  </w:rPr>
                </w:rPrChange>
              </w:rPr>
            </w:pPr>
            <w:proofErr w:type="spellStart"/>
            <w:r w:rsidRPr="002C33CA">
              <w:rPr>
                <w:sz w:val="22"/>
                <w:szCs w:val="22"/>
                <w:rPrChange w:id="335" w:author="Calil Amaral" w:date="2019-10-28T14:52:00Z">
                  <w:rPr>
                    <w:sz w:val="16"/>
                    <w:szCs w:val="16"/>
                  </w:rPr>
                </w:rPrChange>
              </w:rPr>
              <w:t>Polyjet</w:t>
            </w:r>
            <w:proofErr w:type="spellEnd"/>
          </w:p>
        </w:tc>
        <w:tc>
          <w:tcPr>
            <w:tcW w:w="2835" w:type="dxa"/>
            <w:tcPrChange w:id="336" w:author="Calil Amaral" w:date="2019-10-28T14:53:00Z">
              <w:tcPr>
                <w:tcW w:w="2970" w:type="dxa"/>
              </w:tcPr>
            </w:tcPrChange>
          </w:tcPr>
          <w:p w14:paraId="3163097A" w14:textId="77777777" w:rsidR="006750A6" w:rsidRPr="002C33CA" w:rsidRDefault="006750A6" w:rsidP="006969E1">
            <w:pPr>
              <w:spacing w:line="240" w:lineRule="auto"/>
              <w:ind w:firstLine="0"/>
              <w:jc w:val="left"/>
              <w:rPr>
                <w:sz w:val="22"/>
                <w:szCs w:val="22"/>
                <w:rPrChange w:id="337" w:author="Calil Amaral" w:date="2019-10-28T14:52:00Z">
                  <w:rPr>
                    <w:sz w:val="16"/>
                    <w:szCs w:val="16"/>
                  </w:rPr>
                </w:rPrChange>
              </w:rPr>
            </w:pPr>
            <w:r w:rsidRPr="002C33CA">
              <w:rPr>
                <w:sz w:val="22"/>
                <w:szCs w:val="22"/>
                <w:rPrChange w:id="338" w:author="Calil Amaral" w:date="2019-10-28T14:52:00Z">
                  <w:rPr>
                    <w:sz w:val="16"/>
                    <w:szCs w:val="16"/>
                  </w:rPr>
                </w:rPrChange>
              </w:rPr>
              <w:t>UV curable resins</w:t>
            </w:r>
          </w:p>
        </w:tc>
        <w:tc>
          <w:tcPr>
            <w:tcW w:w="991" w:type="dxa"/>
            <w:tcPrChange w:id="339" w:author="Calil Amaral" w:date="2019-10-28T14:53:00Z">
              <w:tcPr>
                <w:tcW w:w="2051" w:type="dxa"/>
              </w:tcPr>
            </w:tcPrChange>
          </w:tcPr>
          <w:p w14:paraId="3F6F6B0E" w14:textId="77777777" w:rsidR="006750A6" w:rsidRPr="002C33CA" w:rsidRDefault="006750A6" w:rsidP="006969E1">
            <w:pPr>
              <w:spacing w:line="240" w:lineRule="auto"/>
              <w:ind w:firstLine="0"/>
              <w:jc w:val="center"/>
              <w:rPr>
                <w:sz w:val="22"/>
                <w:szCs w:val="22"/>
                <w:rPrChange w:id="340" w:author="Calil Amaral" w:date="2019-10-28T14:52:00Z">
                  <w:rPr>
                    <w:sz w:val="16"/>
                    <w:szCs w:val="16"/>
                  </w:rPr>
                </w:rPrChange>
              </w:rPr>
            </w:pPr>
            <w:r w:rsidRPr="002C33CA">
              <w:rPr>
                <w:sz w:val="22"/>
                <w:szCs w:val="22"/>
                <w:rPrChange w:id="341" w:author="Calil Amaral" w:date="2019-10-28T14:52:00Z">
                  <w:rPr>
                    <w:sz w:val="16"/>
                    <w:szCs w:val="16"/>
                  </w:rPr>
                </w:rPrChange>
              </w:rPr>
              <w:t>-</w:t>
            </w:r>
          </w:p>
        </w:tc>
      </w:tr>
      <w:tr w:rsidR="006750A6" w:rsidRPr="002C33CA" w14:paraId="26097348" w14:textId="77777777" w:rsidTr="002C33CA">
        <w:tc>
          <w:tcPr>
            <w:tcW w:w="2694" w:type="dxa"/>
            <w:tcPrChange w:id="342" w:author="Calil Amaral" w:date="2019-10-28T14:53:00Z">
              <w:tcPr>
                <w:tcW w:w="2070" w:type="dxa"/>
              </w:tcPr>
            </w:tcPrChange>
          </w:tcPr>
          <w:p w14:paraId="0E5A5362" w14:textId="77777777" w:rsidR="006750A6" w:rsidRPr="002C33CA" w:rsidRDefault="006750A6" w:rsidP="006969E1">
            <w:pPr>
              <w:spacing w:line="240" w:lineRule="auto"/>
              <w:ind w:firstLine="0"/>
              <w:rPr>
                <w:sz w:val="22"/>
                <w:szCs w:val="22"/>
                <w:rPrChange w:id="343" w:author="Calil Amaral" w:date="2019-10-28T14:52:00Z">
                  <w:rPr>
                    <w:sz w:val="16"/>
                    <w:szCs w:val="16"/>
                  </w:rPr>
                </w:rPrChange>
              </w:rPr>
            </w:pPr>
            <w:r w:rsidRPr="002C33CA">
              <w:rPr>
                <w:sz w:val="22"/>
                <w:szCs w:val="22"/>
                <w:rPrChange w:id="344" w:author="Calil Amaral" w:date="2019-10-28T14:52:00Z">
                  <w:rPr>
                    <w:sz w:val="16"/>
                    <w:szCs w:val="16"/>
                  </w:rPr>
                </w:rPrChange>
              </w:rPr>
              <w:t>Powder Bed Fusion</w:t>
            </w:r>
          </w:p>
        </w:tc>
        <w:tc>
          <w:tcPr>
            <w:tcW w:w="2551" w:type="dxa"/>
            <w:tcPrChange w:id="345" w:author="Calil Amaral" w:date="2019-10-28T14:53:00Z">
              <w:tcPr>
                <w:tcW w:w="1980" w:type="dxa"/>
              </w:tcPr>
            </w:tcPrChange>
          </w:tcPr>
          <w:p w14:paraId="3A3D91F2" w14:textId="77777777" w:rsidR="006750A6" w:rsidRPr="002C33CA" w:rsidRDefault="006750A6" w:rsidP="006969E1">
            <w:pPr>
              <w:spacing w:line="240" w:lineRule="auto"/>
              <w:ind w:firstLine="0"/>
              <w:rPr>
                <w:sz w:val="22"/>
                <w:szCs w:val="22"/>
                <w:vertAlign w:val="superscript"/>
                <w:rPrChange w:id="346" w:author="Calil Amaral" w:date="2019-10-28T14:52:00Z">
                  <w:rPr>
                    <w:sz w:val="16"/>
                    <w:szCs w:val="16"/>
                    <w:vertAlign w:val="superscript"/>
                  </w:rPr>
                </w:rPrChange>
              </w:rPr>
            </w:pPr>
            <w:r w:rsidRPr="002C33CA">
              <w:rPr>
                <w:sz w:val="22"/>
                <w:szCs w:val="22"/>
                <w:rPrChange w:id="347" w:author="Calil Amaral" w:date="2019-10-28T14:52:00Z">
                  <w:rPr>
                    <w:sz w:val="16"/>
                    <w:szCs w:val="16"/>
                  </w:rPr>
                </w:rPrChange>
              </w:rPr>
              <w:t>SLS</w:t>
            </w:r>
            <w:r w:rsidRPr="002C33CA">
              <w:rPr>
                <w:sz w:val="22"/>
                <w:szCs w:val="22"/>
                <w:vertAlign w:val="superscript"/>
                <w:rPrChange w:id="348" w:author="Calil Amaral" w:date="2019-10-28T14:52:00Z">
                  <w:rPr>
                    <w:sz w:val="16"/>
                    <w:szCs w:val="16"/>
                    <w:vertAlign w:val="superscript"/>
                  </w:rPr>
                </w:rPrChange>
              </w:rPr>
              <w:t>3</w:t>
            </w:r>
            <w:r w:rsidRPr="002C33CA">
              <w:rPr>
                <w:sz w:val="22"/>
                <w:szCs w:val="22"/>
                <w:rPrChange w:id="349" w:author="Calil Amaral" w:date="2019-10-28T14:52:00Z">
                  <w:rPr>
                    <w:sz w:val="16"/>
                    <w:szCs w:val="16"/>
                  </w:rPr>
                </w:rPrChange>
              </w:rPr>
              <w:t>, SLM</w:t>
            </w:r>
            <w:r w:rsidRPr="002C33CA">
              <w:rPr>
                <w:sz w:val="22"/>
                <w:szCs w:val="22"/>
                <w:vertAlign w:val="superscript"/>
                <w:rPrChange w:id="350" w:author="Calil Amaral" w:date="2019-10-28T14:52:00Z">
                  <w:rPr>
                    <w:sz w:val="16"/>
                    <w:szCs w:val="16"/>
                    <w:vertAlign w:val="superscript"/>
                  </w:rPr>
                </w:rPrChange>
              </w:rPr>
              <w:t>4</w:t>
            </w:r>
          </w:p>
        </w:tc>
        <w:tc>
          <w:tcPr>
            <w:tcW w:w="2835" w:type="dxa"/>
            <w:tcPrChange w:id="351" w:author="Calil Amaral" w:date="2019-10-28T14:53:00Z">
              <w:tcPr>
                <w:tcW w:w="2970" w:type="dxa"/>
              </w:tcPr>
            </w:tcPrChange>
          </w:tcPr>
          <w:p w14:paraId="6714C55B" w14:textId="77777777" w:rsidR="006750A6" w:rsidRPr="002C33CA" w:rsidRDefault="006750A6" w:rsidP="006969E1">
            <w:pPr>
              <w:spacing w:line="240" w:lineRule="auto"/>
              <w:ind w:firstLine="0"/>
              <w:jc w:val="left"/>
              <w:rPr>
                <w:sz w:val="22"/>
                <w:szCs w:val="22"/>
                <w:rPrChange w:id="352" w:author="Calil Amaral" w:date="2019-10-28T14:52:00Z">
                  <w:rPr>
                    <w:sz w:val="16"/>
                    <w:szCs w:val="16"/>
                  </w:rPr>
                </w:rPrChange>
              </w:rPr>
            </w:pPr>
            <w:r w:rsidRPr="002C33CA">
              <w:rPr>
                <w:sz w:val="22"/>
                <w:szCs w:val="22"/>
                <w:rPrChange w:id="353" w:author="Calil Amaral" w:date="2019-10-28T14:52:00Z">
                  <w:rPr>
                    <w:sz w:val="16"/>
                    <w:szCs w:val="16"/>
                  </w:rPr>
                </w:rPrChange>
              </w:rPr>
              <w:t>Metals, Thermoplastics, Ceramic</w:t>
            </w:r>
          </w:p>
        </w:tc>
        <w:tc>
          <w:tcPr>
            <w:tcW w:w="991" w:type="dxa"/>
            <w:tcPrChange w:id="354" w:author="Calil Amaral" w:date="2019-10-28T14:53:00Z">
              <w:tcPr>
                <w:tcW w:w="2051" w:type="dxa"/>
              </w:tcPr>
            </w:tcPrChange>
          </w:tcPr>
          <w:p w14:paraId="22E42919" w14:textId="77777777" w:rsidR="006750A6" w:rsidRPr="002C33CA" w:rsidRDefault="006750A6" w:rsidP="006969E1">
            <w:pPr>
              <w:spacing w:line="240" w:lineRule="auto"/>
              <w:ind w:firstLine="0"/>
              <w:jc w:val="center"/>
              <w:rPr>
                <w:sz w:val="22"/>
                <w:szCs w:val="22"/>
                <w:rPrChange w:id="355" w:author="Calil Amaral" w:date="2019-10-28T14:52:00Z">
                  <w:rPr>
                    <w:sz w:val="16"/>
                    <w:szCs w:val="16"/>
                  </w:rPr>
                </w:rPrChange>
              </w:rPr>
            </w:pPr>
            <w:r w:rsidRPr="002C33CA">
              <w:rPr>
                <w:sz w:val="22"/>
                <w:szCs w:val="22"/>
                <w:rPrChange w:id="356" w:author="Calil Amaral" w:date="2019-10-28T14:52:00Z">
                  <w:rPr>
                    <w:sz w:val="16"/>
                    <w:szCs w:val="16"/>
                  </w:rPr>
                </w:rPrChange>
              </w:rPr>
              <w:t>High</w:t>
            </w:r>
          </w:p>
        </w:tc>
      </w:tr>
      <w:tr w:rsidR="006750A6" w:rsidRPr="002C33CA" w14:paraId="664DBBC6" w14:textId="77777777" w:rsidTr="002C33CA">
        <w:tc>
          <w:tcPr>
            <w:tcW w:w="2694" w:type="dxa"/>
            <w:tcPrChange w:id="357" w:author="Calil Amaral" w:date="2019-10-28T14:53:00Z">
              <w:tcPr>
                <w:tcW w:w="2070" w:type="dxa"/>
              </w:tcPr>
            </w:tcPrChange>
          </w:tcPr>
          <w:p w14:paraId="53986AC5" w14:textId="77777777" w:rsidR="006750A6" w:rsidRPr="002C33CA" w:rsidRDefault="006750A6" w:rsidP="006969E1">
            <w:pPr>
              <w:spacing w:line="240" w:lineRule="auto"/>
              <w:ind w:firstLine="0"/>
              <w:rPr>
                <w:sz w:val="22"/>
                <w:szCs w:val="22"/>
                <w:rPrChange w:id="358" w:author="Calil Amaral" w:date="2019-10-28T14:52:00Z">
                  <w:rPr>
                    <w:sz w:val="16"/>
                    <w:szCs w:val="16"/>
                  </w:rPr>
                </w:rPrChange>
              </w:rPr>
            </w:pPr>
            <w:r w:rsidRPr="002C33CA">
              <w:rPr>
                <w:sz w:val="22"/>
                <w:szCs w:val="22"/>
                <w:rPrChange w:id="359" w:author="Calil Amaral" w:date="2019-10-28T14:52:00Z">
                  <w:rPr>
                    <w:sz w:val="16"/>
                    <w:szCs w:val="16"/>
                  </w:rPr>
                </w:rPrChange>
              </w:rPr>
              <w:t>Sheet Lamination</w:t>
            </w:r>
          </w:p>
        </w:tc>
        <w:tc>
          <w:tcPr>
            <w:tcW w:w="2551" w:type="dxa"/>
            <w:tcPrChange w:id="360" w:author="Calil Amaral" w:date="2019-10-28T14:53:00Z">
              <w:tcPr>
                <w:tcW w:w="1980" w:type="dxa"/>
              </w:tcPr>
            </w:tcPrChange>
          </w:tcPr>
          <w:p w14:paraId="1944EAB3" w14:textId="77777777" w:rsidR="006750A6" w:rsidRPr="002C33CA" w:rsidRDefault="006750A6" w:rsidP="006969E1">
            <w:pPr>
              <w:spacing w:line="240" w:lineRule="auto"/>
              <w:ind w:firstLine="0"/>
              <w:rPr>
                <w:sz w:val="22"/>
                <w:szCs w:val="22"/>
                <w:rPrChange w:id="361" w:author="Calil Amaral" w:date="2019-10-28T14:52:00Z">
                  <w:rPr>
                    <w:sz w:val="16"/>
                    <w:szCs w:val="16"/>
                  </w:rPr>
                </w:rPrChange>
              </w:rPr>
            </w:pPr>
            <w:r w:rsidRPr="002C33CA">
              <w:rPr>
                <w:sz w:val="22"/>
                <w:szCs w:val="22"/>
                <w:rPrChange w:id="362" w:author="Calil Amaral" w:date="2019-10-28T14:52:00Z">
                  <w:rPr>
                    <w:sz w:val="16"/>
                    <w:szCs w:val="16"/>
                  </w:rPr>
                </w:rPrChange>
              </w:rPr>
              <w:t>Sheet forming</w:t>
            </w:r>
          </w:p>
        </w:tc>
        <w:tc>
          <w:tcPr>
            <w:tcW w:w="2835" w:type="dxa"/>
            <w:tcPrChange w:id="363" w:author="Calil Amaral" w:date="2019-10-28T14:53:00Z">
              <w:tcPr>
                <w:tcW w:w="2970" w:type="dxa"/>
              </w:tcPr>
            </w:tcPrChange>
          </w:tcPr>
          <w:p w14:paraId="03EC946C" w14:textId="77777777" w:rsidR="006750A6" w:rsidRPr="002C33CA" w:rsidRDefault="006750A6" w:rsidP="006969E1">
            <w:pPr>
              <w:spacing w:line="240" w:lineRule="auto"/>
              <w:ind w:firstLine="0"/>
              <w:jc w:val="left"/>
              <w:rPr>
                <w:sz w:val="22"/>
                <w:szCs w:val="22"/>
                <w:rPrChange w:id="364" w:author="Calil Amaral" w:date="2019-10-28T14:52:00Z">
                  <w:rPr>
                    <w:sz w:val="16"/>
                    <w:szCs w:val="16"/>
                  </w:rPr>
                </w:rPrChange>
              </w:rPr>
            </w:pPr>
            <w:r w:rsidRPr="002C33CA">
              <w:rPr>
                <w:sz w:val="22"/>
                <w:szCs w:val="22"/>
                <w:rPrChange w:id="365" w:author="Calil Amaral" w:date="2019-10-28T14:52:00Z">
                  <w:rPr>
                    <w:sz w:val="16"/>
                    <w:szCs w:val="16"/>
                  </w:rPr>
                </w:rPrChange>
              </w:rPr>
              <w:t>Metals, Polymers, Paper</w:t>
            </w:r>
          </w:p>
        </w:tc>
        <w:tc>
          <w:tcPr>
            <w:tcW w:w="991" w:type="dxa"/>
            <w:tcPrChange w:id="366" w:author="Calil Amaral" w:date="2019-10-28T14:53:00Z">
              <w:tcPr>
                <w:tcW w:w="2051" w:type="dxa"/>
              </w:tcPr>
            </w:tcPrChange>
          </w:tcPr>
          <w:p w14:paraId="260699F9" w14:textId="17E15206" w:rsidR="006750A6" w:rsidRPr="002C33CA" w:rsidRDefault="006C602C" w:rsidP="006969E1">
            <w:pPr>
              <w:spacing w:line="240" w:lineRule="auto"/>
              <w:ind w:firstLine="0"/>
              <w:jc w:val="center"/>
              <w:rPr>
                <w:sz w:val="22"/>
                <w:szCs w:val="22"/>
                <w:rPrChange w:id="367" w:author="Calil Amaral" w:date="2019-10-28T14:52:00Z">
                  <w:rPr>
                    <w:sz w:val="16"/>
                    <w:szCs w:val="16"/>
                  </w:rPr>
                </w:rPrChange>
              </w:rPr>
            </w:pPr>
            <w:r w:rsidRPr="002C33CA">
              <w:rPr>
                <w:sz w:val="22"/>
                <w:szCs w:val="22"/>
                <w:rPrChange w:id="368" w:author="Calil Amaral" w:date="2019-10-28T14:52:00Z">
                  <w:rPr>
                    <w:sz w:val="16"/>
                    <w:szCs w:val="16"/>
                  </w:rPr>
                </w:rPrChange>
              </w:rPr>
              <w:t>High</w:t>
            </w:r>
          </w:p>
        </w:tc>
      </w:tr>
      <w:tr w:rsidR="006750A6" w:rsidRPr="002C33CA" w14:paraId="32B395C3" w14:textId="77777777" w:rsidTr="002C33CA">
        <w:tc>
          <w:tcPr>
            <w:tcW w:w="2694" w:type="dxa"/>
            <w:tcBorders>
              <w:bottom w:val="single" w:sz="4" w:space="0" w:color="auto"/>
            </w:tcBorders>
            <w:tcPrChange w:id="369" w:author="Calil Amaral" w:date="2019-10-28T14:53:00Z">
              <w:tcPr>
                <w:tcW w:w="2070" w:type="dxa"/>
                <w:tcBorders>
                  <w:bottom w:val="single" w:sz="4" w:space="0" w:color="auto"/>
                </w:tcBorders>
              </w:tcPr>
            </w:tcPrChange>
          </w:tcPr>
          <w:p w14:paraId="4F297E5C" w14:textId="77777777" w:rsidR="006750A6" w:rsidRPr="002C33CA" w:rsidRDefault="006750A6" w:rsidP="006969E1">
            <w:pPr>
              <w:spacing w:line="240" w:lineRule="auto"/>
              <w:ind w:firstLine="0"/>
              <w:rPr>
                <w:sz w:val="22"/>
                <w:szCs w:val="22"/>
                <w:rPrChange w:id="370" w:author="Calil Amaral" w:date="2019-10-28T14:52:00Z">
                  <w:rPr>
                    <w:sz w:val="16"/>
                    <w:szCs w:val="16"/>
                  </w:rPr>
                </w:rPrChange>
              </w:rPr>
            </w:pPr>
            <w:r w:rsidRPr="002C33CA">
              <w:rPr>
                <w:sz w:val="22"/>
                <w:szCs w:val="22"/>
                <w:rPrChange w:id="371" w:author="Calil Amaral" w:date="2019-10-28T14:52:00Z">
                  <w:rPr>
                    <w:sz w:val="16"/>
                    <w:szCs w:val="16"/>
                  </w:rPr>
                </w:rPrChange>
              </w:rPr>
              <w:t>Vat Polymerization</w:t>
            </w:r>
          </w:p>
        </w:tc>
        <w:tc>
          <w:tcPr>
            <w:tcW w:w="2551" w:type="dxa"/>
            <w:tcBorders>
              <w:bottom w:val="single" w:sz="4" w:space="0" w:color="auto"/>
            </w:tcBorders>
            <w:tcPrChange w:id="372" w:author="Calil Amaral" w:date="2019-10-28T14:53:00Z">
              <w:tcPr>
                <w:tcW w:w="1980" w:type="dxa"/>
                <w:tcBorders>
                  <w:bottom w:val="single" w:sz="4" w:space="0" w:color="auto"/>
                </w:tcBorders>
              </w:tcPr>
            </w:tcPrChange>
          </w:tcPr>
          <w:p w14:paraId="05E16AB0" w14:textId="77777777" w:rsidR="006750A6" w:rsidRPr="002C33CA" w:rsidRDefault="006750A6" w:rsidP="006969E1">
            <w:pPr>
              <w:spacing w:line="240" w:lineRule="auto"/>
              <w:ind w:firstLine="0"/>
              <w:rPr>
                <w:sz w:val="22"/>
                <w:szCs w:val="22"/>
                <w:rPrChange w:id="373" w:author="Calil Amaral" w:date="2019-10-28T14:52:00Z">
                  <w:rPr>
                    <w:sz w:val="16"/>
                    <w:szCs w:val="16"/>
                  </w:rPr>
                </w:rPrChange>
              </w:rPr>
            </w:pPr>
            <w:r w:rsidRPr="002C33CA">
              <w:rPr>
                <w:sz w:val="22"/>
                <w:szCs w:val="22"/>
                <w:rPrChange w:id="374" w:author="Calil Amaral" w:date="2019-10-28T14:52:00Z">
                  <w:rPr>
                    <w:sz w:val="16"/>
                    <w:szCs w:val="16"/>
                  </w:rPr>
                </w:rPrChange>
              </w:rPr>
              <w:t>Stereolithography</w:t>
            </w:r>
          </w:p>
        </w:tc>
        <w:tc>
          <w:tcPr>
            <w:tcW w:w="2835" w:type="dxa"/>
            <w:tcBorders>
              <w:bottom w:val="single" w:sz="4" w:space="0" w:color="auto"/>
            </w:tcBorders>
            <w:tcPrChange w:id="375" w:author="Calil Amaral" w:date="2019-10-28T14:53:00Z">
              <w:tcPr>
                <w:tcW w:w="2970" w:type="dxa"/>
                <w:tcBorders>
                  <w:bottom w:val="single" w:sz="4" w:space="0" w:color="auto"/>
                </w:tcBorders>
              </w:tcPr>
            </w:tcPrChange>
          </w:tcPr>
          <w:p w14:paraId="33C69E8E" w14:textId="77777777" w:rsidR="006750A6" w:rsidRPr="002C33CA" w:rsidRDefault="006750A6" w:rsidP="006969E1">
            <w:pPr>
              <w:spacing w:line="240" w:lineRule="auto"/>
              <w:ind w:firstLine="0"/>
              <w:jc w:val="left"/>
              <w:rPr>
                <w:sz w:val="22"/>
                <w:szCs w:val="22"/>
                <w:rPrChange w:id="376" w:author="Calil Amaral" w:date="2019-10-28T14:52:00Z">
                  <w:rPr>
                    <w:sz w:val="16"/>
                    <w:szCs w:val="16"/>
                  </w:rPr>
                </w:rPrChange>
              </w:rPr>
            </w:pPr>
            <w:r w:rsidRPr="002C33CA">
              <w:rPr>
                <w:sz w:val="22"/>
                <w:szCs w:val="22"/>
                <w:rPrChange w:id="377" w:author="Calil Amaral" w:date="2019-10-28T14:52:00Z">
                  <w:rPr>
                    <w:sz w:val="16"/>
                    <w:szCs w:val="16"/>
                  </w:rPr>
                </w:rPrChange>
              </w:rPr>
              <w:t>UV curable resins, Wax, Ceramic</w:t>
            </w:r>
          </w:p>
        </w:tc>
        <w:tc>
          <w:tcPr>
            <w:tcW w:w="991" w:type="dxa"/>
            <w:tcBorders>
              <w:bottom w:val="single" w:sz="4" w:space="0" w:color="auto"/>
            </w:tcBorders>
            <w:tcPrChange w:id="378" w:author="Calil Amaral" w:date="2019-10-28T14:53:00Z">
              <w:tcPr>
                <w:tcW w:w="2051" w:type="dxa"/>
                <w:tcBorders>
                  <w:bottom w:val="single" w:sz="4" w:space="0" w:color="auto"/>
                </w:tcBorders>
              </w:tcPr>
            </w:tcPrChange>
          </w:tcPr>
          <w:p w14:paraId="65BD8566" w14:textId="77777777" w:rsidR="006750A6" w:rsidRPr="002C33CA" w:rsidRDefault="006750A6" w:rsidP="006969E1">
            <w:pPr>
              <w:spacing w:line="240" w:lineRule="auto"/>
              <w:ind w:firstLine="0"/>
              <w:jc w:val="center"/>
              <w:rPr>
                <w:sz w:val="22"/>
                <w:szCs w:val="22"/>
                <w:rPrChange w:id="379" w:author="Calil Amaral" w:date="2019-10-28T14:52:00Z">
                  <w:rPr>
                    <w:sz w:val="16"/>
                    <w:szCs w:val="16"/>
                  </w:rPr>
                </w:rPrChange>
              </w:rPr>
            </w:pPr>
            <w:r w:rsidRPr="002C33CA">
              <w:rPr>
                <w:sz w:val="22"/>
                <w:szCs w:val="22"/>
                <w:rPrChange w:id="380" w:author="Calil Amaral" w:date="2019-10-28T14:52:00Z">
                  <w:rPr>
                    <w:sz w:val="16"/>
                    <w:szCs w:val="16"/>
                  </w:rPr>
                </w:rPrChange>
              </w:rPr>
              <w:t>-</w:t>
            </w:r>
          </w:p>
        </w:tc>
      </w:tr>
      <w:tr w:rsidR="006750A6" w:rsidRPr="00834510" w14:paraId="0A99AB70" w14:textId="77777777" w:rsidTr="002C33CA">
        <w:tc>
          <w:tcPr>
            <w:tcW w:w="8080" w:type="dxa"/>
            <w:gridSpan w:val="3"/>
            <w:tcBorders>
              <w:top w:val="single" w:sz="4" w:space="0" w:color="auto"/>
            </w:tcBorders>
            <w:tcPrChange w:id="381" w:author="Calil Amaral" w:date="2019-10-28T14:53:00Z">
              <w:tcPr>
                <w:tcW w:w="7020" w:type="dxa"/>
                <w:gridSpan w:val="3"/>
                <w:tcBorders>
                  <w:top w:val="single" w:sz="4" w:space="0" w:color="auto"/>
                </w:tcBorders>
              </w:tcPr>
            </w:tcPrChange>
          </w:tcPr>
          <w:p w14:paraId="2E852F69" w14:textId="77777777" w:rsidR="006750A6" w:rsidRPr="002C33CA" w:rsidRDefault="006750A6" w:rsidP="006969E1">
            <w:pPr>
              <w:spacing w:line="240" w:lineRule="auto"/>
              <w:ind w:firstLine="0"/>
              <w:rPr>
                <w:sz w:val="22"/>
                <w:szCs w:val="22"/>
                <w:vertAlign w:val="superscript"/>
                <w:rPrChange w:id="382" w:author="Calil Amaral" w:date="2019-10-28T14:52:00Z">
                  <w:rPr>
                    <w:sz w:val="16"/>
                    <w:szCs w:val="16"/>
                    <w:vertAlign w:val="superscript"/>
                  </w:rPr>
                </w:rPrChange>
              </w:rPr>
            </w:pPr>
          </w:p>
          <w:p w14:paraId="46789341" w14:textId="77777777" w:rsidR="006750A6" w:rsidRPr="002C33CA" w:rsidRDefault="006750A6" w:rsidP="006969E1">
            <w:pPr>
              <w:spacing w:line="240" w:lineRule="auto"/>
              <w:ind w:firstLine="0"/>
              <w:rPr>
                <w:sz w:val="22"/>
                <w:szCs w:val="22"/>
                <w:rPrChange w:id="383" w:author="Calil Amaral" w:date="2019-10-28T14:52:00Z">
                  <w:rPr>
                    <w:sz w:val="16"/>
                    <w:szCs w:val="16"/>
                  </w:rPr>
                </w:rPrChange>
              </w:rPr>
            </w:pPr>
            <w:r w:rsidRPr="002C33CA">
              <w:rPr>
                <w:sz w:val="22"/>
                <w:szCs w:val="22"/>
                <w:vertAlign w:val="superscript"/>
                <w:rPrChange w:id="384" w:author="Calil Amaral" w:date="2019-10-28T14:52:00Z">
                  <w:rPr>
                    <w:sz w:val="16"/>
                    <w:szCs w:val="16"/>
                    <w:vertAlign w:val="superscript"/>
                  </w:rPr>
                </w:rPrChange>
              </w:rPr>
              <w:t>1</w:t>
            </w:r>
            <w:r w:rsidRPr="002C33CA">
              <w:rPr>
                <w:sz w:val="22"/>
                <w:szCs w:val="22"/>
                <w:rPrChange w:id="385" w:author="Calil Amaral" w:date="2019-10-28T14:52:00Z">
                  <w:rPr>
                    <w:sz w:val="16"/>
                    <w:szCs w:val="16"/>
                  </w:rPr>
                </w:rPrChange>
              </w:rPr>
              <w:t xml:space="preserve"> Wire Arc Additive Manufacturing;</w:t>
            </w:r>
          </w:p>
          <w:p w14:paraId="1AB602BA" w14:textId="77777777" w:rsidR="006750A6" w:rsidRPr="002C33CA" w:rsidRDefault="006750A6" w:rsidP="006969E1">
            <w:pPr>
              <w:spacing w:line="240" w:lineRule="auto"/>
              <w:ind w:firstLine="0"/>
              <w:rPr>
                <w:sz w:val="22"/>
                <w:szCs w:val="22"/>
                <w:rPrChange w:id="386" w:author="Calil Amaral" w:date="2019-10-28T14:52:00Z">
                  <w:rPr>
                    <w:sz w:val="16"/>
                    <w:szCs w:val="16"/>
                  </w:rPr>
                </w:rPrChange>
              </w:rPr>
            </w:pPr>
            <w:r w:rsidRPr="002C33CA">
              <w:rPr>
                <w:sz w:val="22"/>
                <w:szCs w:val="22"/>
                <w:vertAlign w:val="superscript"/>
                <w:rPrChange w:id="387" w:author="Calil Amaral" w:date="2019-10-28T14:52:00Z">
                  <w:rPr>
                    <w:sz w:val="16"/>
                    <w:szCs w:val="16"/>
                    <w:vertAlign w:val="superscript"/>
                  </w:rPr>
                </w:rPrChange>
              </w:rPr>
              <w:t>2</w:t>
            </w:r>
            <w:r w:rsidRPr="002C33CA">
              <w:rPr>
                <w:sz w:val="22"/>
                <w:szCs w:val="22"/>
                <w:rPrChange w:id="388" w:author="Calil Amaral" w:date="2019-10-28T14:52:00Z">
                  <w:rPr>
                    <w:sz w:val="16"/>
                    <w:szCs w:val="16"/>
                  </w:rPr>
                </w:rPrChange>
              </w:rPr>
              <w:t xml:space="preserve"> Fused Deposition Modeling;</w:t>
            </w:r>
          </w:p>
          <w:p w14:paraId="53935271" w14:textId="77777777" w:rsidR="006750A6" w:rsidRPr="002C33CA" w:rsidRDefault="006750A6" w:rsidP="006969E1">
            <w:pPr>
              <w:spacing w:line="240" w:lineRule="auto"/>
              <w:ind w:firstLine="0"/>
              <w:rPr>
                <w:sz w:val="22"/>
                <w:szCs w:val="22"/>
                <w:rPrChange w:id="389" w:author="Calil Amaral" w:date="2019-10-28T14:52:00Z">
                  <w:rPr>
                    <w:sz w:val="16"/>
                    <w:szCs w:val="16"/>
                  </w:rPr>
                </w:rPrChange>
              </w:rPr>
            </w:pPr>
            <w:r w:rsidRPr="002C33CA">
              <w:rPr>
                <w:sz w:val="22"/>
                <w:szCs w:val="22"/>
                <w:vertAlign w:val="superscript"/>
                <w:rPrChange w:id="390" w:author="Calil Amaral" w:date="2019-10-28T14:52:00Z">
                  <w:rPr>
                    <w:sz w:val="16"/>
                    <w:szCs w:val="16"/>
                    <w:vertAlign w:val="superscript"/>
                  </w:rPr>
                </w:rPrChange>
              </w:rPr>
              <w:t xml:space="preserve">3 </w:t>
            </w:r>
            <w:r w:rsidRPr="002C33CA">
              <w:rPr>
                <w:sz w:val="22"/>
                <w:szCs w:val="22"/>
                <w:rPrChange w:id="391" w:author="Calil Amaral" w:date="2019-10-28T14:52:00Z">
                  <w:rPr>
                    <w:sz w:val="16"/>
                    <w:szCs w:val="16"/>
                  </w:rPr>
                </w:rPrChange>
              </w:rPr>
              <w:t>Selective Laser Sintering;</w:t>
            </w:r>
          </w:p>
          <w:p w14:paraId="55CE8DB8" w14:textId="77777777" w:rsidR="006750A6" w:rsidRPr="002C33CA" w:rsidRDefault="006750A6" w:rsidP="006969E1">
            <w:pPr>
              <w:spacing w:line="240" w:lineRule="auto"/>
              <w:ind w:firstLine="0"/>
              <w:rPr>
                <w:sz w:val="22"/>
                <w:szCs w:val="22"/>
                <w:rPrChange w:id="392" w:author="Calil Amaral" w:date="2019-10-28T14:52:00Z">
                  <w:rPr>
                    <w:sz w:val="16"/>
                    <w:szCs w:val="16"/>
                  </w:rPr>
                </w:rPrChange>
              </w:rPr>
            </w:pPr>
            <w:r w:rsidRPr="002C33CA">
              <w:rPr>
                <w:sz w:val="22"/>
                <w:szCs w:val="22"/>
                <w:vertAlign w:val="superscript"/>
                <w:rPrChange w:id="393" w:author="Calil Amaral" w:date="2019-10-28T14:52:00Z">
                  <w:rPr>
                    <w:sz w:val="16"/>
                    <w:szCs w:val="16"/>
                    <w:vertAlign w:val="superscript"/>
                  </w:rPr>
                </w:rPrChange>
              </w:rPr>
              <w:t>4</w:t>
            </w:r>
            <w:r w:rsidRPr="002C33CA">
              <w:rPr>
                <w:sz w:val="22"/>
                <w:szCs w:val="22"/>
                <w:rPrChange w:id="394" w:author="Calil Amaral" w:date="2019-10-28T14:52:00Z">
                  <w:rPr>
                    <w:sz w:val="16"/>
                    <w:szCs w:val="16"/>
                  </w:rPr>
                </w:rPrChange>
              </w:rPr>
              <w:t xml:space="preserve"> Selective Laser Melting;</w:t>
            </w:r>
            <w:commentRangeEnd w:id="280"/>
            <w:r w:rsidR="007C59A0" w:rsidRPr="002C33CA">
              <w:rPr>
                <w:rStyle w:val="CommentReference"/>
                <w:sz w:val="22"/>
                <w:szCs w:val="22"/>
                <w:rPrChange w:id="395" w:author="Calil Amaral" w:date="2019-10-28T14:52:00Z">
                  <w:rPr>
                    <w:rStyle w:val="CommentReference"/>
                  </w:rPr>
                </w:rPrChange>
              </w:rPr>
              <w:commentReference w:id="280"/>
            </w:r>
          </w:p>
        </w:tc>
        <w:tc>
          <w:tcPr>
            <w:tcW w:w="991" w:type="dxa"/>
            <w:tcBorders>
              <w:top w:val="single" w:sz="4" w:space="0" w:color="auto"/>
            </w:tcBorders>
            <w:tcPrChange w:id="396" w:author="Calil Amaral" w:date="2019-10-28T14:53:00Z">
              <w:tcPr>
                <w:tcW w:w="2051" w:type="dxa"/>
                <w:tcBorders>
                  <w:top w:val="single" w:sz="4" w:space="0" w:color="auto"/>
                </w:tcBorders>
              </w:tcPr>
            </w:tcPrChange>
          </w:tcPr>
          <w:p w14:paraId="701FAF6C" w14:textId="77777777" w:rsidR="006750A6" w:rsidRPr="002C33CA" w:rsidRDefault="006750A6" w:rsidP="006969E1">
            <w:pPr>
              <w:spacing w:line="240" w:lineRule="auto"/>
              <w:ind w:firstLine="0"/>
              <w:rPr>
                <w:sz w:val="22"/>
                <w:szCs w:val="22"/>
                <w:vertAlign w:val="superscript"/>
                <w:rPrChange w:id="397" w:author="Calil Amaral" w:date="2019-10-28T14:52:00Z">
                  <w:rPr>
                    <w:sz w:val="16"/>
                    <w:szCs w:val="16"/>
                    <w:vertAlign w:val="superscript"/>
                  </w:rPr>
                </w:rPrChange>
              </w:rPr>
            </w:pPr>
          </w:p>
        </w:tc>
      </w:tr>
    </w:tbl>
    <w:p w14:paraId="0A2D14B5" w14:textId="3F84C496" w:rsidR="009C2BEB" w:rsidRPr="00A006BD" w:rsidDel="00E54E8F" w:rsidRDefault="009C2BEB" w:rsidP="009C2BEB">
      <w:pPr>
        <w:spacing w:after="0"/>
        <w:rPr>
          <w:del w:id="398" w:author="Calil Amaral" w:date="2019-11-01T02:02:00Z"/>
          <w:lang w:val="en-US"/>
        </w:rPr>
      </w:pPr>
    </w:p>
    <w:p w14:paraId="3A2522FD" w14:textId="0D0ABC9C" w:rsidR="0090585A" w:rsidRPr="00A006BD" w:rsidRDefault="00301DDC" w:rsidP="006750A6">
      <w:pPr>
        <w:rPr>
          <w:lang w:val="en-US"/>
        </w:rPr>
      </w:pPr>
      <w:r w:rsidRPr="00A006BD">
        <w:rPr>
          <w:lang w:val="en-US"/>
        </w:rPr>
        <w:t xml:space="preserve">AM has attracted much attention </w:t>
      </w:r>
      <w:r w:rsidR="009C214F">
        <w:rPr>
          <w:lang w:val="en-US"/>
        </w:rPr>
        <w:t xml:space="preserve">recently </w:t>
      </w:r>
      <w:r w:rsidR="009C214F" w:rsidRPr="00A006BD">
        <w:rPr>
          <w:lang w:val="en-US"/>
        </w:rPr>
        <w:t>due</w:t>
      </w:r>
      <w:r w:rsidRPr="00A006BD">
        <w:rPr>
          <w:lang w:val="en-US"/>
        </w:rPr>
        <w:t xml:space="preserve"> to </w:t>
      </w:r>
      <w:r w:rsidR="009C214F">
        <w:rPr>
          <w:lang w:val="en-US"/>
        </w:rPr>
        <w:t>the</w:t>
      </w:r>
      <w:r w:rsidRPr="00A006BD">
        <w:rPr>
          <w:lang w:val="en-US"/>
        </w:rPr>
        <w:t xml:space="preserve"> </w:t>
      </w:r>
      <w:r w:rsidR="009C214F">
        <w:rPr>
          <w:lang w:val="en-US"/>
        </w:rPr>
        <w:t>potentials mentioned earlier in the introduction but in</w:t>
      </w:r>
      <w:r w:rsidRPr="00A006BD">
        <w:rPr>
          <w:lang w:val="en-US"/>
        </w:rPr>
        <w:t xml:space="preserve"> the present work, one of the</w:t>
      </w:r>
      <w:r w:rsidR="009C2BEB" w:rsidRPr="00A006BD">
        <w:rPr>
          <w:lang w:val="en-US"/>
        </w:rPr>
        <w:t xml:space="preserve"> processes suitable for processing metal</w:t>
      </w:r>
      <w:r w:rsidR="009C214F">
        <w:rPr>
          <w:lang w:val="en-US"/>
        </w:rPr>
        <w:t>s</w:t>
      </w:r>
      <w:r w:rsidR="00084FA2" w:rsidRPr="00A006BD">
        <w:rPr>
          <w:lang w:val="en-US"/>
        </w:rPr>
        <w:t xml:space="preserve"> (Directed Energy Deposition)</w:t>
      </w:r>
      <w:r w:rsidRPr="00A006BD">
        <w:rPr>
          <w:lang w:val="en-US"/>
        </w:rPr>
        <w:t xml:space="preserve"> will be discussed in further detail.</w:t>
      </w:r>
    </w:p>
    <w:p w14:paraId="65ADD799" w14:textId="15CE2C0E" w:rsidR="00231E66" w:rsidRPr="00A006BD" w:rsidRDefault="00CC51C8" w:rsidP="00CC51C8">
      <w:pPr>
        <w:pStyle w:val="Heading3"/>
        <w:rPr>
          <w:lang w:val="en-US"/>
        </w:rPr>
      </w:pPr>
      <w:bookmarkStart w:id="399" w:name="_Toc23173667"/>
      <w:r w:rsidRPr="00A006BD">
        <w:rPr>
          <w:lang w:val="en-US"/>
        </w:rPr>
        <w:t>Directed Energy Deposition</w:t>
      </w:r>
      <w:bookmarkEnd w:id="399"/>
    </w:p>
    <w:p w14:paraId="0826EF96" w14:textId="1382B2A4" w:rsidR="00EB4509" w:rsidRDefault="00B42BF5" w:rsidP="00B42BF5">
      <w:pPr>
        <w:rPr>
          <w:lang w:val="en-US"/>
        </w:rPr>
      </w:pPr>
      <w:r w:rsidRPr="00A006BD">
        <w:rPr>
          <w:lang w:val="en-US"/>
        </w:rPr>
        <w:t xml:space="preserve">Directed Energy Deposition, or DED, is defined as an additive manufacturing process in which focused thermal energy is used to fuse materials by melting as they are being deposited </w:t>
      </w:r>
      <w:r w:rsidR="007F43BA">
        <w:rPr>
          <w:rStyle w:val="FootnoteReference"/>
          <w:lang w:val="en-US"/>
        </w:rPr>
        <w:fldChar w:fldCharType="begin" w:fldLock="1"/>
      </w:r>
      <w:r w:rsidR="003450BF">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1","type":"article-journal"},"uris":["http://www.mendeley.com/documents/?uuid=d1e77ca4-9f31-403e-939a-c5386832df22"]}],"mendeley":{"formattedCitation":"(ASTM; ISO, 2019)","plainTextFormattedCitation":"(ASTM; ISO, 2019)","previouslyFormattedCitation":"[16]"},"properties":{"noteIndex":0},"schema":"https://github.com/citation-style-language/schema/raw/master/csl-citation.json"}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(ASTM; ISO, 2019)</w:t>
      </w:r>
      <w:r w:rsidR="007F43BA">
        <w:rPr>
          <w:rStyle w:val="FootnoteReference"/>
          <w:lang w:val="en-US"/>
        </w:rPr>
        <w:fldChar w:fldCharType="end"/>
      </w:r>
      <w:r w:rsidRPr="00A006BD">
        <w:rPr>
          <w:lang w:val="en-US"/>
        </w:rPr>
        <w:t>. DED systems comprise multiple categories of machines using laser beam (LB), electron beam (EB), or arc plasma energy sources</w:t>
      </w:r>
      <w:ins w:id="400" w:author="Milton Pereira" w:date="2019-10-21T16:53:00Z">
        <w:r w:rsidR="007C59A0">
          <w:rPr>
            <w:lang w:val="en-US"/>
          </w:rPr>
          <w:t>,</w:t>
        </w:r>
      </w:ins>
      <w:r w:rsidR="0049083F" w:rsidRPr="00A006BD">
        <w:rPr>
          <w:lang w:val="en-US"/>
        </w:rPr>
        <w:t xml:space="preserve"> as </w:t>
      </w:r>
      <w:r w:rsidR="009C214F">
        <w:rPr>
          <w:lang w:val="en-US"/>
        </w:rPr>
        <w:t>summarized</w:t>
      </w:r>
      <w:r w:rsidR="0049083F" w:rsidRPr="00A006BD">
        <w:rPr>
          <w:lang w:val="en-US"/>
        </w:rPr>
        <w:t xml:space="preserve"> in </w:t>
      </w:r>
      <w:r w:rsidR="0049083F" w:rsidRPr="00A006BD">
        <w:rPr>
          <w:lang w:val="en-US"/>
        </w:rPr>
        <w:fldChar w:fldCharType="begin"/>
      </w:r>
      <w:r w:rsidR="0049083F" w:rsidRPr="00A006BD">
        <w:rPr>
          <w:lang w:val="en-US"/>
        </w:rPr>
        <w:instrText xml:space="preserve"> REF _Ref19994726 \h </w:instrText>
      </w:r>
      <w:r w:rsidR="0049083F" w:rsidRPr="00A006BD">
        <w:rPr>
          <w:lang w:val="en-US"/>
        </w:rPr>
      </w:r>
      <w:r w:rsidR="0049083F" w:rsidRPr="00A006BD">
        <w:rPr>
          <w:lang w:val="en-US"/>
        </w:rPr>
        <w:fldChar w:fldCharType="separate"/>
      </w:r>
      <w:ins w:id="401" w:author="Calil Amaral" w:date="2019-11-01T02:35:00Z">
        <w:r w:rsidR="001D610F" w:rsidRPr="00A006BD">
          <w:rPr>
            <w:lang w:val="en-US"/>
          </w:rPr>
          <w:t xml:space="preserve">Figure </w:t>
        </w:r>
        <w:r w:rsidR="001D610F">
          <w:rPr>
            <w:noProof/>
            <w:lang w:val="en-US"/>
          </w:rPr>
          <w:t>4</w:t>
        </w:r>
      </w:ins>
      <w:del w:id="402" w:author="Calil Amaral" w:date="2019-10-28T15:52:00Z">
        <w:r w:rsidR="001B6890" w:rsidRPr="00A006BD" w:rsidDel="00EE4CE3">
          <w:rPr>
            <w:lang w:val="en-US"/>
          </w:rPr>
          <w:delText xml:space="preserve">Figure </w:delText>
        </w:r>
        <w:r w:rsidR="001B6890" w:rsidDel="00EE4CE3">
          <w:rPr>
            <w:noProof/>
            <w:lang w:val="en-US"/>
          </w:rPr>
          <w:delText>4</w:delText>
        </w:r>
      </w:del>
      <w:r w:rsidR="0049083F" w:rsidRPr="00A006BD">
        <w:rPr>
          <w:lang w:val="en-US"/>
        </w:rPr>
        <w:fldChar w:fldCharType="end"/>
      </w:r>
      <w:ins w:id="403" w:author="Calil Amaral" w:date="2019-10-28T14:55:00Z">
        <w:r w:rsidR="00C55EF4">
          <w:rPr>
            <w:lang w:val="en-US"/>
          </w:rPr>
          <w:t xml:space="preserve"> for most common processes</w:t>
        </w:r>
      </w:ins>
      <w:r w:rsidR="0049083F" w:rsidRPr="00A006BD">
        <w:rPr>
          <w:lang w:val="en-US"/>
        </w:rPr>
        <w:t>.</w:t>
      </w:r>
      <w:r w:rsidR="00530C1E" w:rsidRPr="00A006BD">
        <w:rPr>
          <w:lang w:val="en-US"/>
        </w:rPr>
        <w:t xml:space="preserve"> </w:t>
      </w:r>
    </w:p>
    <w:p w14:paraId="6E86CDB5" w14:textId="2D22923C" w:rsidR="00B42BF5" w:rsidRPr="00A006BD" w:rsidRDefault="00B42BF5" w:rsidP="00B42BF5">
      <w:pPr>
        <w:rPr>
          <w:lang w:val="en-US"/>
        </w:rPr>
      </w:pPr>
      <w:r w:rsidRPr="00A006BD">
        <w:rPr>
          <w:lang w:val="en-US"/>
        </w:rPr>
        <w:t xml:space="preserve">Feedstock </w:t>
      </w:r>
      <w:r w:rsidR="008A2F8B" w:rsidRPr="00A006BD">
        <w:rPr>
          <w:lang w:val="en-US"/>
        </w:rPr>
        <w:t xml:space="preserve">material </w:t>
      </w:r>
      <w:r w:rsidRPr="00A006BD">
        <w:rPr>
          <w:lang w:val="en-US"/>
        </w:rPr>
        <w:t>typically comprises either powder or wire. Deposition typically occurs either under inert gas (arc systems or laser) or in vacuum (EB systems)</w:t>
      </w:r>
      <w:r w:rsidR="00231E66" w:rsidRPr="00A006BD">
        <w:rPr>
          <w:lang w:val="en-US"/>
        </w:rPr>
        <w:t xml:space="preserve"> </w:t>
      </w:r>
      <w:r w:rsidR="007F43BA">
        <w:rPr>
          <w:rStyle w:val="FootnoteReference"/>
          <w:lang w:val="en-US"/>
        </w:rPr>
        <w:fldChar w:fldCharType="begin" w:fldLock="1"/>
      </w:r>
      <w:r w:rsidR="003450BF">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1","type":"article-journal"},"uris":["http://www.mendeley.com/documents/?uuid=d1e77ca4-9f31-403e-939a-c5386832df22"]}],"mendeley":{"formattedCitation":"(ASTM; ISO, 2019)","plainTextFormattedCitation":"(ASTM; ISO, 2019)","previouslyFormattedCitation":"[16]"},"properties":{"noteIndex":0},"schema":"https://github.com/citation-style-language/schema/raw/master/csl-citation.json"}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(ASTM; ISO, 2019)</w:t>
      </w:r>
      <w:r w:rsidR="007F43BA">
        <w:rPr>
          <w:rStyle w:val="FootnoteReference"/>
          <w:lang w:val="en-US"/>
        </w:rPr>
        <w:fldChar w:fldCharType="end"/>
      </w:r>
      <w:r w:rsidRPr="00A006BD">
        <w:rPr>
          <w:lang w:val="en-US"/>
        </w:rPr>
        <w:t xml:space="preserve">. The process was a natural evolution of welding techniques and the first </w:t>
      </w:r>
      <w:r w:rsidR="00231E66" w:rsidRPr="00A006BD">
        <w:rPr>
          <w:lang w:val="en-US"/>
        </w:rPr>
        <w:t xml:space="preserve">of its kind </w:t>
      </w:r>
      <w:r w:rsidRPr="00A006BD">
        <w:rPr>
          <w:lang w:val="en-US"/>
        </w:rPr>
        <w:t xml:space="preserve">was LENS ®, documented in 1998 by the Sandia Labs in Albuquerque, New Mexico </w:t>
      </w:r>
      <w:r w:rsidR="007F43BA">
        <w:rPr>
          <w:rStyle w:val="FootnoteReference"/>
          <w:lang w:val="en-US"/>
        </w:rPr>
        <w:fldChar w:fldCharType="begin" w:fldLock="1"/>
      </w:r>
      <w:r w:rsidR="003450BF">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Lima","non-dropping-particle":"","parse-names":false,"suffix":""}],"id":"ITEM-1","issued":{"date-parts":[["2017"]]},"publisher":"Blucher","publisher-place":"São Paulo, SP","title":"Manufatura Aditiva - Tecnologias e aplicações da impressão 3D","type":"book"},"uris":["http://www.mendeley.com/documents/?uuid=06dce7cc-495d-4abf-b543-c4d15c215f8e"]}],"mendeley":{"formattedCitation":"(VOLPATO et al., 2017)","plainTextFormattedCitation":"(VOLPATO et al., 2017)","previouslyFormattedCitation":"[1]"},"properties":{"noteIndex":0},"schema":"https://github.com/citation-style-language/schema/raw/master/csl-citation.json"}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(VOLPATO et al., 2017)</w:t>
      </w:r>
      <w:r w:rsidR="007F43BA">
        <w:rPr>
          <w:rStyle w:val="FootnoteReference"/>
          <w:lang w:val="en-US"/>
        </w:rPr>
        <w:fldChar w:fldCharType="end"/>
      </w:r>
      <w:r w:rsidRPr="00A006BD">
        <w:rPr>
          <w:lang w:val="en-US"/>
        </w:rPr>
        <w:t xml:space="preserve">. </w:t>
      </w:r>
    </w:p>
    <w:p w14:paraId="6E8D65B7" w14:textId="77777777" w:rsidR="00231E66" w:rsidRPr="00A006BD" w:rsidRDefault="00231E66" w:rsidP="00231E66">
      <w:pPr>
        <w:keepNext/>
        <w:ind w:firstLine="0"/>
        <w:jc w:val="center"/>
        <w:rPr>
          <w:lang w:val="en-US"/>
        </w:rPr>
      </w:pPr>
      <w:commentRangeStart w:id="404"/>
      <w:r w:rsidRPr="00A006BD">
        <w:rPr>
          <w:noProof/>
          <w:lang w:eastAsia="pt-BR"/>
        </w:rPr>
        <w:lastRenderedPageBreak/>
        <w:drawing>
          <wp:inline distT="0" distB="0" distL="0" distR="0" wp14:anchorId="0511AD49" wp14:editId="4515E106">
            <wp:extent cx="4423144" cy="1983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9432" cy="2058187"/>
                    </a:xfrm>
                    <a:prstGeom prst="rect">
                      <a:avLst/>
                    </a:prstGeom>
                  </pic:spPr>
                </pic:pic>
              </a:graphicData>
            </a:graphic>
          </wp:inline>
        </w:drawing>
      </w:r>
      <w:commentRangeEnd w:id="404"/>
      <w:r w:rsidR="007C59A0">
        <w:rPr>
          <w:rStyle w:val="CommentReference"/>
        </w:rPr>
        <w:commentReference w:id="404"/>
      </w:r>
    </w:p>
    <w:p w14:paraId="418421CE" w14:textId="1E96ADC0" w:rsidR="00231E66" w:rsidRDefault="00231E66" w:rsidP="00231E66">
      <w:pPr>
        <w:pStyle w:val="Caption"/>
        <w:jc w:val="center"/>
        <w:rPr>
          <w:lang w:val="en-US"/>
        </w:rPr>
      </w:pPr>
      <w:bookmarkStart w:id="405" w:name="_Ref19994726"/>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1D610F">
        <w:rPr>
          <w:noProof/>
          <w:lang w:val="en-US"/>
        </w:rPr>
        <w:t>4</w:t>
      </w:r>
      <w:r w:rsidRPr="00A006BD">
        <w:rPr>
          <w:lang w:val="en-US"/>
        </w:rPr>
        <w:fldChar w:fldCharType="end"/>
      </w:r>
      <w:bookmarkEnd w:id="405"/>
      <w:r w:rsidRPr="00A006BD">
        <w:rPr>
          <w:lang w:val="en-US"/>
        </w:rPr>
        <w:t xml:space="preserve"> - Classification of Directed Energy Deposition (DED) systems</w:t>
      </w:r>
      <w:ins w:id="406" w:author="Calil Amaral" w:date="2019-10-28T14:55:00Z">
        <w:r w:rsidR="00C55EF4">
          <w:rPr>
            <w:lang w:val="en-US"/>
          </w:rPr>
          <w:t xml:space="preserve"> for most common feedstock and energy sources</w:t>
        </w:r>
      </w:ins>
      <w:r w:rsidRPr="00A006BD">
        <w:rPr>
          <w:lang w:val="en-US"/>
        </w:rPr>
        <w:t xml:space="preserve"> </w:t>
      </w:r>
      <w:r w:rsidR="007F43BA">
        <w:rPr>
          <w:rStyle w:val="FootnoteReference"/>
          <w:lang w:val="en-US"/>
        </w:rPr>
        <w:fldChar w:fldCharType="begin" w:fldLock="1"/>
      </w:r>
      <w:r w:rsidR="003450BF">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Design","type":"article-journal"},"uris":["http://www.mendeley.com/documents/?uuid=a982f7b1-232f-3fdf-b54f-8c2e5bc5bbee"]}],"mendeley":{"formattedCitation":"(DASS; MORIDI, 2019)","plainTextFormattedCitation":"(DASS; MORIDI, 2019)","previouslyFormattedCitation":"[17]"},"properties":{"noteIndex":0},"schema":"https://github.com/citation-style-language/schema/raw/master/csl-citation.json"}</w:instrText>
      </w:r>
      <w:r w:rsidR="007F43BA">
        <w:rPr>
          <w:rStyle w:val="FootnoteReference"/>
          <w:lang w:val="en-US"/>
        </w:rPr>
        <w:fldChar w:fldCharType="separate"/>
      </w:r>
      <w:r w:rsidR="003450BF" w:rsidRPr="003450BF">
        <w:rPr>
          <w:i w:val="0"/>
          <w:noProof/>
          <w:lang w:val="en-US"/>
        </w:rPr>
        <w:t>(DASS; MORIDI, 2019)</w:t>
      </w:r>
      <w:r w:rsidR="007F43BA">
        <w:rPr>
          <w:rStyle w:val="FootnoteReference"/>
          <w:lang w:val="en-US"/>
        </w:rPr>
        <w:fldChar w:fldCharType="end"/>
      </w:r>
      <w:r w:rsidRPr="00A006BD">
        <w:rPr>
          <w:lang w:val="en-US"/>
        </w:rPr>
        <w:t>.</w:t>
      </w:r>
    </w:p>
    <w:p w14:paraId="12C9965D" w14:textId="2BD1693C" w:rsidR="00B21A63" w:rsidRDefault="00B21A63" w:rsidP="005C56E6">
      <w:pPr>
        <w:rPr>
          <w:lang w:val="en-US"/>
        </w:rPr>
      </w:pPr>
      <w:r w:rsidRPr="00B21A63">
        <w:rPr>
          <w:lang w:val="en-US"/>
        </w:rPr>
        <w:t>A variety of names are currently used to refer to DED processes, some of which are proprietary as the precursor Laser Engineered Net Shaping or LENS® mentioned earlier. Other frequently found in the literature are Wire Arc Additive Manufacturing or WAAM, Electron Beam Freeform Fabrication, Laser Metal Deposition and 3D Laser Cladding</w:t>
      </w:r>
      <w:r w:rsidR="005C1BEA">
        <w:rPr>
          <w:lang w:val="en-US"/>
        </w:rPr>
        <w:t>,</w:t>
      </w:r>
      <w:r w:rsidRPr="00B21A63">
        <w:rPr>
          <w:lang w:val="en-US"/>
        </w:rPr>
        <w:t xml:space="preserve"> describing processes of the same nature that differ in the types of energy source, feedstock material and atmosphere criticality</w:t>
      </w:r>
      <w:r w:rsidR="00A966F3">
        <w:rPr>
          <w:lang w:val="en-US"/>
        </w:rPr>
        <w:t>.</w:t>
      </w:r>
    </w:p>
    <w:p w14:paraId="21160E31" w14:textId="141F73AF" w:rsidR="005C56E6" w:rsidRDefault="005C56E6" w:rsidP="005C56E6">
      <w:pPr>
        <w:rPr>
          <w:lang w:val="en-US"/>
        </w:rPr>
      </w:pPr>
      <w:r>
        <w:rPr>
          <w:lang w:val="en-US"/>
        </w:rPr>
        <w:t xml:space="preserve">A short introduction of laser technology will be given since in the present work we focus on </w:t>
      </w:r>
      <w:r w:rsidR="004E1203">
        <w:rPr>
          <w:lang w:val="en-US"/>
        </w:rPr>
        <w:t>a</w:t>
      </w:r>
      <w:r>
        <w:rPr>
          <w:lang w:val="en-US"/>
        </w:rPr>
        <w:t xml:space="preserve"> laser-based system</w:t>
      </w:r>
      <w:r w:rsidR="004E1203">
        <w:rPr>
          <w:lang w:val="en-US"/>
        </w:rPr>
        <w:t xml:space="preserve"> with powder as feedstock</w:t>
      </w:r>
      <w:r>
        <w:rPr>
          <w:lang w:val="en-US"/>
        </w:rPr>
        <w:t>. Further information</w:t>
      </w:r>
      <w:r w:rsidR="004E1203">
        <w:rPr>
          <w:lang w:val="en-US"/>
        </w:rPr>
        <w:t xml:space="preserve"> can be found</w:t>
      </w:r>
      <w:r>
        <w:rPr>
          <w:lang w:val="en-US"/>
        </w:rPr>
        <w:t xml:space="preserve"> on F3187 standard guide for Directed Energy Deposition of Metals </w:t>
      </w:r>
      <w:r>
        <w:rPr>
          <w:lang w:val="en-US"/>
        </w:rPr>
        <w:fldChar w:fldCharType="begin" w:fldLock="1"/>
      </w:r>
      <w:r w:rsidR="003450BF">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1","type":"article-journal"},"uris":["http://www.mendeley.com/documents/?uuid=d1e77ca4-9f31-403e-939a-c5386832df22"]}],"mendeley":{"formattedCitation":"(ASTM; ISO, 2019)","plainTextFormattedCitation":"(ASTM; ISO, 2019)","previouslyFormattedCitation":"[16]"},"properties":{"noteIndex":0},"schema":"https://github.com/citation-style-language/schema/raw/master/csl-citation.json"}</w:instrText>
      </w:r>
      <w:r>
        <w:rPr>
          <w:lang w:val="en-US"/>
        </w:rPr>
        <w:fldChar w:fldCharType="separate"/>
      </w:r>
      <w:r w:rsidR="003450BF" w:rsidRPr="003450BF">
        <w:rPr>
          <w:noProof/>
          <w:lang w:val="en-US"/>
        </w:rPr>
        <w:t>(ASTM; ISO, 2019)</w:t>
      </w:r>
      <w:r>
        <w:rPr>
          <w:lang w:val="en-US"/>
        </w:rPr>
        <w:fldChar w:fldCharType="end"/>
      </w:r>
      <w:r>
        <w:rPr>
          <w:lang w:val="en-US"/>
        </w:rPr>
        <w:t>.</w:t>
      </w:r>
    </w:p>
    <w:p w14:paraId="5C7BA2A1" w14:textId="23A61CC8" w:rsidR="00CB363A" w:rsidRDefault="00CB363A" w:rsidP="00CB363A">
      <w:pPr>
        <w:pStyle w:val="Heading3"/>
        <w:rPr>
          <w:lang w:val="en-US"/>
        </w:rPr>
      </w:pPr>
      <w:bookmarkStart w:id="407" w:name="_Toc23173668"/>
      <w:r>
        <w:rPr>
          <w:lang w:val="en-US"/>
        </w:rPr>
        <w:t>Laser technology</w:t>
      </w:r>
      <w:bookmarkEnd w:id="407"/>
    </w:p>
    <w:p w14:paraId="544095DE" w14:textId="79465A17" w:rsidR="00CB363A" w:rsidRPr="00A006BD" w:rsidRDefault="00CB363A" w:rsidP="00CB363A">
      <w:pPr>
        <w:rPr>
          <w:b/>
          <w:bCs/>
          <w:lang w:val="en-US"/>
        </w:rPr>
      </w:pPr>
      <w:r w:rsidRPr="00A006BD">
        <w:rPr>
          <w:lang w:val="en-US"/>
        </w:rPr>
        <w:t xml:space="preserve">The term “laser” was originally an acronym for </w:t>
      </w:r>
      <w:r w:rsidRPr="00A006BD">
        <w:rPr>
          <w:i/>
          <w:iCs/>
          <w:lang w:val="en-US"/>
        </w:rPr>
        <w:t>Light Amplification by Stimulated Emission of Radiation</w:t>
      </w:r>
      <w:r w:rsidRPr="00A006BD">
        <w:rPr>
          <w:lang w:val="en-US"/>
        </w:rPr>
        <w:t xml:space="preserve">, characterizing a special process of light amplification, but is often used to represent a special source of light. Laser, as a special type of electromagnetic radiation, can be described by its wavelength (λ) and intensity (I), differing from general light in its high degrees of directionality, monochromaticity and coherence </w:t>
      </w:r>
      <w:r>
        <w:rPr>
          <w:rStyle w:val="FootnoteReference"/>
          <w:lang w:val="en-US"/>
        </w:rPr>
        <w:fldChar w:fldCharType="begin" w:fldLock="1"/>
      </w:r>
      <w:r w:rsidR="003450BF">
        <w:rPr>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Technology","edition":"4th","id":"ITEM-1","issued":{"date-parts":[["2012"]]},"publisher":"IEEE Press","publisher-place":"New Jersey, NY","title":"Introduction to Laser Technology","type":"book"},"uris":["http://www.mendeley.com/documents/?uuid=dc0183fa-ac2a-4769-bd0b-739eaada57c9"]}],"mendeley":{"formattedCitation":"(HITZ; EWING; HECHT, 2012)","plainTextFormattedCitation":"(HITZ; EWING; HECHT, 2012)","previouslyFormattedCitation":"[18]"},"properties":{"noteIndex":0},"schema":"https://github.com/citation-style-language/schema/raw/master/csl-citation.json"}</w:instrText>
      </w:r>
      <w:r>
        <w:rPr>
          <w:rStyle w:val="FootnoteReference"/>
          <w:lang w:val="en-US"/>
        </w:rPr>
        <w:fldChar w:fldCharType="separate"/>
      </w:r>
      <w:r w:rsidR="003450BF" w:rsidRPr="003450BF">
        <w:rPr>
          <w:noProof/>
          <w:lang w:val="en-US"/>
        </w:rPr>
        <w:t>(HITZ; EWING; HECHT, 2012)</w:t>
      </w:r>
      <w:r>
        <w:rPr>
          <w:rStyle w:val="FootnoteReference"/>
          <w:lang w:val="en-US"/>
        </w:rPr>
        <w:fldChar w:fldCharType="end"/>
      </w:r>
      <w:r w:rsidRPr="00A006BD">
        <w:rPr>
          <w:lang w:val="en-US"/>
        </w:rPr>
        <w:t>.</w:t>
      </w:r>
    </w:p>
    <w:p w14:paraId="4CC23B4B" w14:textId="245C46E7" w:rsidR="00CB363A" w:rsidRPr="00A006BD" w:rsidRDefault="00CB363A" w:rsidP="00CB363A">
      <w:pPr>
        <w:rPr>
          <w:lang w:val="en-US"/>
        </w:rPr>
      </w:pPr>
      <w:r w:rsidRPr="00A006BD">
        <w:rPr>
          <w:lang w:val="en-US"/>
        </w:rPr>
        <w:t xml:space="preserve"> The history of laser began with an appropriate description of electromagnetic radiation formulated by Maxwell in 1873. The following discoveries included the processes of </w:t>
      </w:r>
      <w:r w:rsidRPr="00A006BD">
        <w:rPr>
          <w:i/>
          <w:iCs/>
          <w:lang w:val="en-US"/>
        </w:rPr>
        <w:t>spontaneous emission</w:t>
      </w:r>
      <w:r w:rsidRPr="00A006BD">
        <w:rPr>
          <w:lang w:val="en-US"/>
        </w:rPr>
        <w:t xml:space="preserve"> and </w:t>
      </w:r>
      <w:r w:rsidRPr="00A006BD">
        <w:rPr>
          <w:i/>
          <w:iCs/>
          <w:lang w:val="en-US"/>
        </w:rPr>
        <w:t>absorption</w:t>
      </w:r>
      <w:r w:rsidRPr="00A006BD">
        <w:rPr>
          <w:lang w:val="en-US"/>
        </w:rPr>
        <w:t xml:space="preserve"> and the process of </w:t>
      </w:r>
      <w:r w:rsidRPr="00A006BD">
        <w:rPr>
          <w:i/>
          <w:iCs/>
          <w:lang w:val="en-US"/>
        </w:rPr>
        <w:t>stimulated emission</w:t>
      </w:r>
      <w:r w:rsidRPr="00A006BD">
        <w:rPr>
          <w:lang w:val="en-US"/>
        </w:rPr>
        <w:t xml:space="preserve"> postulated by Einstein in 1917. In 1960, Theodore </w:t>
      </w:r>
      <w:ins w:id="408" w:author="Milton Pereira" w:date="2019-10-21T17:02:00Z">
        <w:r w:rsidR="00711C95">
          <w:rPr>
            <w:lang w:val="en-US"/>
          </w:rPr>
          <w:t xml:space="preserve">Harold </w:t>
        </w:r>
      </w:ins>
      <w:proofErr w:type="spellStart"/>
      <w:r w:rsidRPr="00A006BD">
        <w:rPr>
          <w:lang w:val="en-US"/>
        </w:rPr>
        <w:t>Mai</w:t>
      </w:r>
      <w:del w:id="409" w:author="Milton Pereira" w:date="2019-10-21T17:01:00Z">
        <w:r w:rsidRPr="00A006BD" w:rsidDel="007C59A0">
          <w:rPr>
            <w:lang w:val="en-US"/>
          </w:rPr>
          <w:delText>n</w:delText>
        </w:r>
      </w:del>
      <w:r w:rsidRPr="00A006BD">
        <w:rPr>
          <w:lang w:val="en-US"/>
        </w:rPr>
        <w:t>man</w:t>
      </w:r>
      <w:proofErr w:type="spellEnd"/>
      <w:r w:rsidRPr="00A006BD">
        <w:rPr>
          <w:lang w:val="en-US"/>
        </w:rPr>
        <w:t xml:space="preserve"> reported about the pulsed laser activity of a ruby laser for the first time </w:t>
      </w:r>
      <w:r>
        <w:rPr>
          <w:rStyle w:val="FootnoteReference"/>
          <w:lang w:val="en-US"/>
        </w:rPr>
        <w:fldChar w:fldCharType="begin" w:fldLock="1"/>
      </w:r>
      <w:r w:rsidR="003450BF">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publisher":"Springer","publisher-place":"Aachen, Germany","title":"Tailored Light 1 - High Power Lasers for Production","type":"book"},"uris":["http://www.mendeley.com/documents/?uuid=85b576be-4ed6-4666-9fde-e994983500e3"]}],"mendeley":{"formattedCitation":"(POPRAWE; BOUCKE; HOFFMAN, 2018)","plainTextFormattedCitation":"(POPRAWE; BOUCKE; HOFFMAN, 2018)","previouslyFormattedCitation":"[19]"},"properties":{"noteIndex":0},"schema":"https://github.com/citation-style-language/schema/raw/master/csl-citation.json"}</w:instrText>
      </w:r>
      <w:r>
        <w:rPr>
          <w:rStyle w:val="FootnoteReference"/>
          <w:lang w:val="en-US"/>
        </w:rPr>
        <w:fldChar w:fldCharType="separate"/>
      </w:r>
      <w:r w:rsidR="003450BF" w:rsidRPr="003450BF">
        <w:rPr>
          <w:bCs/>
          <w:noProof/>
          <w:lang w:val="en-US"/>
        </w:rPr>
        <w:t>(POPRAWE; BOUCKE; HOFFMAN, 2018)</w:t>
      </w:r>
      <w:r>
        <w:rPr>
          <w:rStyle w:val="FootnoteReference"/>
          <w:lang w:val="en-US"/>
        </w:rPr>
        <w:fldChar w:fldCharType="end"/>
      </w:r>
      <w:r w:rsidRPr="00A006BD">
        <w:rPr>
          <w:lang w:val="en-US"/>
        </w:rPr>
        <w:t>.</w:t>
      </w:r>
    </w:p>
    <w:p w14:paraId="52697753" w14:textId="54947CAB" w:rsidR="00CB363A" w:rsidRPr="00A006BD" w:rsidDel="00EE4CE3" w:rsidRDefault="00CB363A" w:rsidP="00CB363A">
      <w:pPr>
        <w:pStyle w:val="Caption"/>
        <w:keepNext/>
        <w:rPr>
          <w:del w:id="410" w:author="Calil Amaral" w:date="2019-10-28T15:48:00Z"/>
          <w:lang w:val="en-US"/>
        </w:rPr>
      </w:pPr>
      <w:bookmarkStart w:id="411" w:name="_Ref20064347"/>
      <w:commentRangeStart w:id="412"/>
      <w:del w:id="413" w:author="Calil Amaral" w:date="2019-10-28T15:48:00Z">
        <w:r w:rsidRPr="00A006BD" w:rsidDel="00EE4CE3">
          <w:rPr>
            <w:lang w:val="en-US"/>
          </w:rPr>
          <w:delText xml:space="preserve">Table </w:delText>
        </w:r>
        <w:r w:rsidRPr="00A006BD" w:rsidDel="00EE4CE3">
          <w:rPr>
            <w:i w:val="0"/>
            <w:iCs w:val="0"/>
            <w:lang w:val="en-US"/>
          </w:rPr>
          <w:fldChar w:fldCharType="begin"/>
        </w:r>
        <w:r w:rsidRPr="00A006BD" w:rsidDel="00EE4CE3">
          <w:rPr>
            <w:lang w:val="en-US"/>
          </w:rPr>
          <w:delInstrText xml:space="preserve"> SEQ Table \* ARABIC </w:delInstrText>
        </w:r>
        <w:r w:rsidRPr="00A006BD" w:rsidDel="00EE4CE3">
          <w:rPr>
            <w:i w:val="0"/>
            <w:iCs w:val="0"/>
            <w:lang w:val="en-US"/>
          </w:rPr>
          <w:fldChar w:fldCharType="separate"/>
        </w:r>
        <w:r w:rsidR="001B6890" w:rsidDel="00EE4CE3">
          <w:rPr>
            <w:noProof/>
            <w:lang w:val="en-US"/>
          </w:rPr>
          <w:delText>2</w:delText>
        </w:r>
        <w:r w:rsidRPr="00A006BD" w:rsidDel="00EE4CE3">
          <w:rPr>
            <w:i w:val="0"/>
            <w:iCs w:val="0"/>
            <w:lang w:val="en-US"/>
          </w:rPr>
          <w:fldChar w:fldCharType="end"/>
        </w:r>
        <w:bookmarkEnd w:id="411"/>
        <w:r w:rsidRPr="00A006BD" w:rsidDel="00EE4CE3">
          <w:rPr>
            <w:lang w:val="en-US"/>
          </w:rPr>
          <w:delText xml:space="preserve"> - Some important commercial lasers. Adapted from </w:delText>
        </w:r>
        <w:r w:rsidDel="00EE4CE3">
          <w:rPr>
            <w:rStyle w:val="FootnoteReference"/>
            <w:i w:val="0"/>
            <w:iCs w:val="0"/>
            <w:lang w:val="en-US"/>
          </w:rPr>
          <w:fldChar w:fldCharType="begin" w:fldLock="1"/>
        </w:r>
        <w:r w:rsidR="00B74CFF" w:rsidDel="00EE4CE3">
          <w:rPr>
            <w:i w:val="0"/>
            <w:lang w:val="en-US"/>
          </w:rPr>
          <w:del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[16]","plainTextFormattedCitation":"[16]","previouslyFormattedCitation":"[16]"},"properties":{"noteIndex":0},"schema":"https://github.com/citation-style-language/schema/raw/master/csl-citation.json"}</w:delInstrText>
        </w:r>
        <w:r w:rsidDel="00EE4CE3">
          <w:rPr>
            <w:rStyle w:val="FootnoteReference"/>
            <w:i w:val="0"/>
            <w:iCs w:val="0"/>
            <w:lang w:val="en-US"/>
          </w:rPr>
          <w:fldChar w:fldCharType="separate"/>
        </w:r>
        <w:r w:rsidR="005C1BEA" w:rsidRPr="005C1BEA" w:rsidDel="00EE4CE3">
          <w:rPr>
            <w:i w:val="0"/>
            <w:noProof/>
            <w:lang w:val="en-US"/>
          </w:rPr>
          <w:delText>[16]</w:delText>
        </w:r>
        <w:r w:rsidDel="00EE4CE3">
          <w:rPr>
            <w:rStyle w:val="FootnoteReference"/>
            <w:i w:val="0"/>
            <w:iCs w:val="0"/>
            <w:lang w:val="en-US"/>
          </w:rPr>
          <w:fldChar w:fldCharType="end"/>
        </w:r>
        <w:r w:rsidRPr="00A006BD" w:rsidDel="00EE4CE3">
          <w:rPr>
            <w:lang w:val="en-US"/>
          </w:rPr>
          <w:delText>.</w:delText>
        </w:r>
        <w:commentRangeEnd w:id="412"/>
        <w:r w:rsidR="00711C95" w:rsidDel="00EE4CE3">
          <w:rPr>
            <w:rStyle w:val="CommentReference"/>
            <w:i w:val="0"/>
            <w:iCs w:val="0"/>
          </w:rPr>
          <w:commentReference w:id="412"/>
        </w:r>
      </w:del>
    </w:p>
    <w:tbl>
      <w:tblPr>
        <w:tblStyle w:val="TableGrid"/>
        <w:tblW w:w="0" w:type="auto"/>
        <w:tblLook w:val="04A0" w:firstRow="1" w:lastRow="0" w:firstColumn="1" w:lastColumn="0" w:noHBand="0" w:noVBand="1"/>
      </w:tblPr>
      <w:tblGrid>
        <w:gridCol w:w="3020"/>
        <w:gridCol w:w="2195"/>
        <w:gridCol w:w="3846"/>
      </w:tblGrid>
      <w:tr w:rsidR="00CB363A" w:rsidRPr="00834510" w:rsidDel="00EE4CE3" w14:paraId="2167E4F8" w14:textId="4829312B" w:rsidTr="00CB363A">
        <w:trPr>
          <w:del w:id="414" w:author="Calil Amaral" w:date="2019-10-28T15:48:00Z"/>
        </w:trPr>
        <w:tc>
          <w:tcPr>
            <w:tcW w:w="3020" w:type="dxa"/>
            <w:tcBorders>
              <w:top w:val="single" w:sz="4" w:space="0" w:color="auto"/>
              <w:left w:val="nil"/>
              <w:bottom w:val="single" w:sz="4" w:space="0" w:color="auto"/>
              <w:right w:val="nil"/>
            </w:tcBorders>
          </w:tcPr>
          <w:p w14:paraId="33138524" w14:textId="3E08D496" w:rsidR="00CB363A" w:rsidRPr="00834510" w:rsidDel="00EE4CE3" w:rsidRDefault="00CB363A" w:rsidP="00CB363A">
            <w:pPr>
              <w:spacing w:line="276" w:lineRule="auto"/>
              <w:ind w:firstLine="0"/>
              <w:rPr>
                <w:del w:id="415" w:author="Calil Amaral" w:date="2019-10-28T15:48:00Z"/>
                <w:b/>
                <w:bCs/>
                <w:sz w:val="20"/>
                <w:szCs w:val="20"/>
                <w:rPrChange w:id="416" w:author="Calil Amaral" w:date="2019-11-01T02:24:00Z">
                  <w:rPr>
                    <w:del w:id="417" w:author="Calil Amaral" w:date="2019-10-28T15:48:00Z"/>
                    <w:b/>
                    <w:bCs/>
                    <w:sz w:val="20"/>
                    <w:szCs w:val="20"/>
                  </w:rPr>
                </w:rPrChange>
              </w:rPr>
            </w:pPr>
            <w:del w:id="418" w:author="Calil Amaral" w:date="2019-10-28T15:48:00Z">
              <w:r w:rsidRPr="00834510" w:rsidDel="00EE4CE3">
                <w:rPr>
                  <w:b/>
                  <w:bCs/>
                  <w:sz w:val="20"/>
                  <w:szCs w:val="20"/>
                  <w:rPrChange w:id="419" w:author="Calil Amaral" w:date="2019-11-01T02:24:00Z">
                    <w:rPr>
                      <w:b/>
                      <w:bCs/>
                      <w:sz w:val="20"/>
                      <w:szCs w:val="20"/>
                    </w:rPr>
                  </w:rPrChange>
                </w:rPr>
                <w:delText>Laser</w:delText>
              </w:r>
            </w:del>
          </w:p>
        </w:tc>
        <w:tc>
          <w:tcPr>
            <w:tcW w:w="2195" w:type="dxa"/>
            <w:tcBorders>
              <w:top w:val="single" w:sz="4" w:space="0" w:color="auto"/>
              <w:left w:val="nil"/>
              <w:bottom w:val="single" w:sz="4" w:space="0" w:color="auto"/>
              <w:right w:val="nil"/>
            </w:tcBorders>
          </w:tcPr>
          <w:p w14:paraId="0EE795B1" w14:textId="1A3E4D89" w:rsidR="00CB363A" w:rsidRPr="00834510" w:rsidDel="00EE4CE3" w:rsidRDefault="00CB363A" w:rsidP="00CB363A">
            <w:pPr>
              <w:spacing w:line="276" w:lineRule="auto"/>
              <w:ind w:firstLine="0"/>
              <w:rPr>
                <w:del w:id="420" w:author="Calil Amaral" w:date="2019-10-28T15:48:00Z"/>
                <w:b/>
                <w:bCs/>
                <w:sz w:val="20"/>
                <w:szCs w:val="20"/>
                <w:rPrChange w:id="421" w:author="Calil Amaral" w:date="2019-11-01T02:24:00Z">
                  <w:rPr>
                    <w:del w:id="422" w:author="Calil Amaral" w:date="2019-10-28T15:48:00Z"/>
                    <w:b/>
                    <w:bCs/>
                    <w:sz w:val="20"/>
                    <w:szCs w:val="20"/>
                  </w:rPr>
                </w:rPrChange>
              </w:rPr>
            </w:pPr>
            <w:del w:id="423" w:author="Calil Amaral" w:date="2019-10-28T15:48:00Z">
              <w:r w:rsidRPr="00834510" w:rsidDel="00EE4CE3">
                <w:rPr>
                  <w:b/>
                  <w:bCs/>
                  <w:sz w:val="20"/>
                  <w:szCs w:val="20"/>
                  <w:rPrChange w:id="424" w:author="Calil Amaral" w:date="2019-11-01T02:24:00Z">
                    <w:rPr>
                      <w:b/>
                      <w:bCs/>
                      <w:sz w:val="20"/>
                      <w:szCs w:val="20"/>
                    </w:rPr>
                  </w:rPrChange>
                </w:rPr>
                <w:delText>Wavelength</w:delText>
              </w:r>
            </w:del>
          </w:p>
        </w:tc>
        <w:tc>
          <w:tcPr>
            <w:tcW w:w="3846" w:type="dxa"/>
            <w:tcBorders>
              <w:top w:val="single" w:sz="4" w:space="0" w:color="auto"/>
              <w:left w:val="nil"/>
              <w:bottom w:val="single" w:sz="4" w:space="0" w:color="auto"/>
              <w:right w:val="nil"/>
            </w:tcBorders>
          </w:tcPr>
          <w:p w14:paraId="65665215" w14:textId="7637724F" w:rsidR="00CB363A" w:rsidRPr="00834510" w:rsidDel="00EE4CE3" w:rsidRDefault="00CB363A" w:rsidP="00CB363A">
            <w:pPr>
              <w:spacing w:line="276" w:lineRule="auto"/>
              <w:ind w:firstLine="0"/>
              <w:rPr>
                <w:del w:id="425" w:author="Calil Amaral" w:date="2019-10-28T15:48:00Z"/>
                <w:b/>
                <w:bCs/>
                <w:sz w:val="20"/>
                <w:szCs w:val="20"/>
                <w:rPrChange w:id="426" w:author="Calil Amaral" w:date="2019-11-01T02:24:00Z">
                  <w:rPr>
                    <w:del w:id="427" w:author="Calil Amaral" w:date="2019-10-28T15:48:00Z"/>
                    <w:b/>
                    <w:bCs/>
                    <w:sz w:val="20"/>
                    <w:szCs w:val="20"/>
                  </w:rPr>
                </w:rPrChange>
              </w:rPr>
            </w:pPr>
            <w:del w:id="428" w:author="Calil Amaral" w:date="2019-10-28T15:48:00Z">
              <w:r w:rsidRPr="00834510" w:rsidDel="00EE4CE3">
                <w:rPr>
                  <w:b/>
                  <w:bCs/>
                  <w:sz w:val="20"/>
                  <w:szCs w:val="20"/>
                  <w:rPrChange w:id="429" w:author="Calil Amaral" w:date="2019-11-01T02:24:00Z">
                    <w:rPr>
                      <w:b/>
                      <w:bCs/>
                      <w:sz w:val="20"/>
                      <w:szCs w:val="20"/>
                    </w:rPr>
                  </w:rPrChange>
                </w:rPr>
                <w:delText>Average power range</w:delText>
              </w:r>
            </w:del>
          </w:p>
        </w:tc>
      </w:tr>
      <w:tr w:rsidR="00CB363A" w:rsidRPr="00834510" w:rsidDel="00EE4CE3" w14:paraId="53B3D229" w14:textId="4C073ABE" w:rsidTr="00CB363A">
        <w:trPr>
          <w:del w:id="430" w:author="Calil Amaral" w:date="2019-10-28T15:48:00Z"/>
        </w:trPr>
        <w:tc>
          <w:tcPr>
            <w:tcW w:w="3020" w:type="dxa"/>
            <w:tcBorders>
              <w:top w:val="single" w:sz="4" w:space="0" w:color="auto"/>
              <w:left w:val="nil"/>
              <w:bottom w:val="nil"/>
              <w:right w:val="nil"/>
            </w:tcBorders>
          </w:tcPr>
          <w:p w14:paraId="29C7C2CE" w14:textId="6EDAE113" w:rsidR="00CB363A" w:rsidRPr="00834510" w:rsidDel="00EE4CE3" w:rsidRDefault="00CB363A" w:rsidP="00CB363A">
            <w:pPr>
              <w:spacing w:line="276" w:lineRule="auto"/>
              <w:ind w:firstLine="0"/>
              <w:rPr>
                <w:del w:id="431" w:author="Calil Amaral" w:date="2019-10-28T15:48:00Z"/>
                <w:sz w:val="20"/>
                <w:szCs w:val="20"/>
                <w:rPrChange w:id="432" w:author="Calil Amaral" w:date="2019-11-01T02:24:00Z">
                  <w:rPr>
                    <w:del w:id="433" w:author="Calil Amaral" w:date="2019-10-28T15:48:00Z"/>
                    <w:sz w:val="20"/>
                    <w:szCs w:val="20"/>
                  </w:rPr>
                </w:rPrChange>
              </w:rPr>
            </w:pPr>
            <w:del w:id="434" w:author="Calil Amaral" w:date="2019-10-28T15:48:00Z">
              <w:r w:rsidRPr="00834510" w:rsidDel="00EE4CE3">
                <w:rPr>
                  <w:sz w:val="20"/>
                  <w:szCs w:val="20"/>
                  <w:rPrChange w:id="435" w:author="Calil Amaral" w:date="2019-11-01T02:24:00Z">
                    <w:rPr>
                      <w:sz w:val="20"/>
                      <w:szCs w:val="20"/>
                    </w:rPr>
                  </w:rPrChange>
                </w:rPr>
                <w:delText>Carbon dioxide (CO</w:delText>
              </w:r>
              <w:r w:rsidRPr="00834510" w:rsidDel="00EE4CE3">
                <w:rPr>
                  <w:sz w:val="20"/>
                  <w:szCs w:val="20"/>
                  <w:vertAlign w:val="subscript"/>
                  <w:rPrChange w:id="436" w:author="Calil Amaral" w:date="2019-11-01T02:24:00Z">
                    <w:rPr>
                      <w:sz w:val="20"/>
                      <w:szCs w:val="20"/>
                      <w:vertAlign w:val="subscript"/>
                    </w:rPr>
                  </w:rPrChange>
                </w:rPr>
                <w:delText>2</w:delText>
              </w:r>
              <w:r w:rsidRPr="00834510" w:rsidDel="00EE4CE3">
                <w:rPr>
                  <w:sz w:val="20"/>
                  <w:szCs w:val="20"/>
                  <w:rPrChange w:id="437" w:author="Calil Amaral" w:date="2019-11-01T02:24:00Z">
                    <w:rPr>
                      <w:sz w:val="20"/>
                      <w:szCs w:val="20"/>
                    </w:rPr>
                  </w:rPrChange>
                </w:rPr>
                <w:delText>)</w:delText>
              </w:r>
            </w:del>
          </w:p>
        </w:tc>
        <w:tc>
          <w:tcPr>
            <w:tcW w:w="2195" w:type="dxa"/>
            <w:tcBorders>
              <w:top w:val="single" w:sz="4" w:space="0" w:color="auto"/>
              <w:left w:val="nil"/>
              <w:bottom w:val="nil"/>
              <w:right w:val="nil"/>
            </w:tcBorders>
          </w:tcPr>
          <w:p w14:paraId="6F8921F7" w14:textId="48401B51" w:rsidR="00CB363A" w:rsidRPr="00834510" w:rsidDel="00EE4CE3" w:rsidRDefault="00CB363A" w:rsidP="00CB363A">
            <w:pPr>
              <w:spacing w:line="276" w:lineRule="auto"/>
              <w:ind w:firstLine="0"/>
              <w:rPr>
                <w:del w:id="438" w:author="Calil Amaral" w:date="2019-10-28T15:48:00Z"/>
                <w:sz w:val="20"/>
                <w:szCs w:val="20"/>
                <w:rPrChange w:id="439" w:author="Calil Amaral" w:date="2019-11-01T02:24:00Z">
                  <w:rPr>
                    <w:del w:id="440" w:author="Calil Amaral" w:date="2019-10-28T15:48:00Z"/>
                    <w:sz w:val="20"/>
                    <w:szCs w:val="20"/>
                  </w:rPr>
                </w:rPrChange>
              </w:rPr>
            </w:pPr>
            <w:del w:id="441" w:author="Calil Amaral" w:date="2019-10-28T15:48:00Z">
              <w:r w:rsidRPr="00834510" w:rsidDel="00EE4CE3">
                <w:rPr>
                  <w:sz w:val="20"/>
                  <w:szCs w:val="20"/>
                  <w:rPrChange w:id="442" w:author="Calil Amaral" w:date="2019-11-01T02:24:00Z">
                    <w:rPr>
                      <w:sz w:val="20"/>
                      <w:szCs w:val="20"/>
                    </w:rPr>
                  </w:rPrChange>
                </w:rPr>
                <w:delText>10,6 µm</w:delText>
              </w:r>
            </w:del>
          </w:p>
        </w:tc>
        <w:tc>
          <w:tcPr>
            <w:tcW w:w="3846" w:type="dxa"/>
            <w:tcBorders>
              <w:top w:val="single" w:sz="4" w:space="0" w:color="auto"/>
              <w:left w:val="nil"/>
              <w:bottom w:val="nil"/>
              <w:right w:val="nil"/>
            </w:tcBorders>
          </w:tcPr>
          <w:p w14:paraId="7AE8E55B" w14:textId="5A17543B" w:rsidR="00CB363A" w:rsidRPr="00834510" w:rsidDel="00EE4CE3" w:rsidRDefault="00CB363A" w:rsidP="00CB363A">
            <w:pPr>
              <w:spacing w:line="276" w:lineRule="auto"/>
              <w:ind w:firstLine="0"/>
              <w:rPr>
                <w:del w:id="443" w:author="Calil Amaral" w:date="2019-10-28T15:48:00Z"/>
                <w:sz w:val="20"/>
                <w:szCs w:val="20"/>
                <w:rPrChange w:id="444" w:author="Calil Amaral" w:date="2019-11-01T02:24:00Z">
                  <w:rPr>
                    <w:del w:id="445" w:author="Calil Amaral" w:date="2019-10-28T15:48:00Z"/>
                    <w:sz w:val="20"/>
                    <w:szCs w:val="20"/>
                  </w:rPr>
                </w:rPrChange>
              </w:rPr>
            </w:pPr>
            <w:del w:id="446" w:author="Calil Amaral" w:date="2019-10-28T15:48:00Z">
              <w:r w:rsidRPr="00834510" w:rsidDel="00EE4CE3">
                <w:rPr>
                  <w:sz w:val="20"/>
                  <w:szCs w:val="20"/>
                  <w:rPrChange w:id="447" w:author="Calil Amaral" w:date="2019-11-01T02:24:00Z">
                    <w:rPr>
                      <w:sz w:val="20"/>
                      <w:szCs w:val="20"/>
                    </w:rPr>
                  </w:rPrChange>
                </w:rPr>
                <w:delText>Milliwatts to tens of kilowatts</w:delText>
              </w:r>
            </w:del>
          </w:p>
        </w:tc>
      </w:tr>
      <w:tr w:rsidR="00CB363A" w:rsidRPr="00834510" w:rsidDel="00EE4CE3" w14:paraId="0C205059" w14:textId="4559DCB1" w:rsidTr="00CB363A">
        <w:trPr>
          <w:del w:id="448" w:author="Calil Amaral" w:date="2019-10-28T15:48:00Z"/>
        </w:trPr>
        <w:tc>
          <w:tcPr>
            <w:tcW w:w="3020" w:type="dxa"/>
            <w:tcBorders>
              <w:top w:val="nil"/>
              <w:left w:val="nil"/>
              <w:bottom w:val="nil"/>
              <w:right w:val="nil"/>
            </w:tcBorders>
          </w:tcPr>
          <w:p w14:paraId="349263B5" w14:textId="692040DA" w:rsidR="00CB363A" w:rsidRPr="00834510" w:rsidDel="00EE4CE3" w:rsidRDefault="00CB363A" w:rsidP="00CB363A">
            <w:pPr>
              <w:spacing w:line="276" w:lineRule="auto"/>
              <w:ind w:firstLine="0"/>
              <w:rPr>
                <w:del w:id="449" w:author="Calil Amaral" w:date="2019-10-28T15:48:00Z"/>
                <w:sz w:val="20"/>
                <w:szCs w:val="20"/>
                <w:rPrChange w:id="450" w:author="Calil Amaral" w:date="2019-11-01T02:24:00Z">
                  <w:rPr>
                    <w:del w:id="451" w:author="Calil Amaral" w:date="2019-10-28T15:48:00Z"/>
                    <w:sz w:val="20"/>
                    <w:szCs w:val="20"/>
                  </w:rPr>
                </w:rPrChange>
              </w:rPr>
            </w:pPr>
            <w:del w:id="452" w:author="Calil Amaral" w:date="2019-10-28T15:48:00Z">
              <w:r w:rsidRPr="00834510" w:rsidDel="00EE4CE3">
                <w:rPr>
                  <w:sz w:val="20"/>
                  <w:szCs w:val="20"/>
                  <w:rPrChange w:id="453" w:author="Calil Amaral" w:date="2019-11-01T02:24:00Z">
                    <w:rPr>
                      <w:sz w:val="20"/>
                      <w:szCs w:val="20"/>
                    </w:rPr>
                  </w:rPrChange>
                </w:rPr>
                <w:delText>Nd:YAG</w:delText>
              </w:r>
            </w:del>
          </w:p>
        </w:tc>
        <w:tc>
          <w:tcPr>
            <w:tcW w:w="2195" w:type="dxa"/>
            <w:tcBorders>
              <w:top w:val="nil"/>
              <w:left w:val="nil"/>
              <w:bottom w:val="nil"/>
              <w:right w:val="nil"/>
            </w:tcBorders>
          </w:tcPr>
          <w:p w14:paraId="6F07F769" w14:textId="2BE4C2FB" w:rsidR="00CB363A" w:rsidRPr="00834510" w:rsidDel="00EE4CE3" w:rsidRDefault="00CB363A" w:rsidP="00CB363A">
            <w:pPr>
              <w:spacing w:line="276" w:lineRule="auto"/>
              <w:ind w:firstLine="0"/>
              <w:rPr>
                <w:del w:id="454" w:author="Calil Amaral" w:date="2019-10-28T15:48:00Z"/>
                <w:sz w:val="20"/>
                <w:szCs w:val="20"/>
                <w:rPrChange w:id="455" w:author="Calil Amaral" w:date="2019-11-01T02:24:00Z">
                  <w:rPr>
                    <w:del w:id="456" w:author="Calil Amaral" w:date="2019-10-28T15:48:00Z"/>
                    <w:sz w:val="20"/>
                    <w:szCs w:val="20"/>
                  </w:rPr>
                </w:rPrChange>
              </w:rPr>
            </w:pPr>
            <w:del w:id="457" w:author="Calil Amaral" w:date="2019-10-28T15:48:00Z">
              <w:r w:rsidRPr="00834510" w:rsidDel="00EE4CE3">
                <w:rPr>
                  <w:sz w:val="20"/>
                  <w:szCs w:val="20"/>
                  <w:rPrChange w:id="458" w:author="Calil Amaral" w:date="2019-11-01T02:24:00Z">
                    <w:rPr>
                      <w:sz w:val="20"/>
                      <w:szCs w:val="20"/>
                    </w:rPr>
                  </w:rPrChange>
                </w:rPr>
                <w:delText>1,06 µm</w:delText>
              </w:r>
            </w:del>
          </w:p>
        </w:tc>
        <w:tc>
          <w:tcPr>
            <w:tcW w:w="3846" w:type="dxa"/>
            <w:tcBorders>
              <w:top w:val="nil"/>
              <w:left w:val="nil"/>
              <w:bottom w:val="nil"/>
              <w:right w:val="nil"/>
            </w:tcBorders>
          </w:tcPr>
          <w:p w14:paraId="1FAB5D20" w14:textId="1070758A" w:rsidR="00CB363A" w:rsidRPr="00834510" w:rsidDel="00EE4CE3" w:rsidRDefault="00CB363A" w:rsidP="00CB363A">
            <w:pPr>
              <w:spacing w:line="276" w:lineRule="auto"/>
              <w:ind w:firstLine="0"/>
              <w:rPr>
                <w:del w:id="459" w:author="Calil Amaral" w:date="2019-10-28T15:48:00Z"/>
                <w:sz w:val="20"/>
                <w:szCs w:val="20"/>
                <w:rPrChange w:id="460" w:author="Calil Amaral" w:date="2019-11-01T02:24:00Z">
                  <w:rPr>
                    <w:del w:id="461" w:author="Calil Amaral" w:date="2019-10-28T15:48:00Z"/>
                    <w:sz w:val="20"/>
                    <w:szCs w:val="20"/>
                  </w:rPr>
                </w:rPrChange>
              </w:rPr>
            </w:pPr>
            <w:del w:id="462" w:author="Calil Amaral" w:date="2019-10-28T15:48:00Z">
              <w:r w:rsidRPr="00834510" w:rsidDel="00EE4CE3">
                <w:rPr>
                  <w:sz w:val="20"/>
                  <w:szCs w:val="20"/>
                  <w:rPrChange w:id="463" w:author="Calil Amaral" w:date="2019-11-01T02:24:00Z">
                    <w:rPr>
                      <w:sz w:val="20"/>
                      <w:szCs w:val="20"/>
                    </w:rPr>
                  </w:rPrChange>
                </w:rPr>
                <w:delText>Milliwatts to hundreds of watts</w:delText>
              </w:r>
            </w:del>
          </w:p>
        </w:tc>
      </w:tr>
      <w:tr w:rsidR="00CB363A" w:rsidRPr="00834510" w:rsidDel="00EE4CE3" w14:paraId="5D0E2C83" w14:textId="5BFFD98E" w:rsidTr="00CB363A">
        <w:trPr>
          <w:del w:id="464" w:author="Calil Amaral" w:date="2019-10-28T15:48:00Z"/>
        </w:trPr>
        <w:tc>
          <w:tcPr>
            <w:tcW w:w="3020" w:type="dxa"/>
            <w:tcBorders>
              <w:top w:val="nil"/>
              <w:left w:val="nil"/>
              <w:bottom w:val="nil"/>
              <w:right w:val="nil"/>
            </w:tcBorders>
          </w:tcPr>
          <w:p w14:paraId="4EB710E4" w14:textId="23744D91" w:rsidR="00CB363A" w:rsidRPr="00834510" w:rsidDel="00EE4CE3" w:rsidRDefault="00CB363A" w:rsidP="00CB363A">
            <w:pPr>
              <w:spacing w:line="276" w:lineRule="auto"/>
              <w:ind w:firstLine="0"/>
              <w:rPr>
                <w:del w:id="465" w:author="Calil Amaral" w:date="2019-10-28T15:48:00Z"/>
                <w:sz w:val="20"/>
                <w:szCs w:val="20"/>
                <w:rPrChange w:id="466" w:author="Calil Amaral" w:date="2019-11-01T02:24:00Z">
                  <w:rPr>
                    <w:del w:id="467" w:author="Calil Amaral" w:date="2019-10-28T15:48:00Z"/>
                    <w:sz w:val="20"/>
                    <w:szCs w:val="20"/>
                  </w:rPr>
                </w:rPrChange>
              </w:rPr>
            </w:pPr>
          </w:p>
        </w:tc>
        <w:tc>
          <w:tcPr>
            <w:tcW w:w="2195" w:type="dxa"/>
            <w:tcBorders>
              <w:top w:val="nil"/>
              <w:left w:val="nil"/>
              <w:bottom w:val="nil"/>
              <w:right w:val="nil"/>
            </w:tcBorders>
          </w:tcPr>
          <w:p w14:paraId="600FDB42" w14:textId="3A70C510" w:rsidR="00CB363A" w:rsidRPr="00834510" w:rsidDel="00EE4CE3" w:rsidRDefault="00CB363A" w:rsidP="00CB363A">
            <w:pPr>
              <w:spacing w:line="276" w:lineRule="auto"/>
              <w:ind w:firstLine="0"/>
              <w:rPr>
                <w:del w:id="468" w:author="Calil Amaral" w:date="2019-10-28T15:48:00Z"/>
                <w:sz w:val="20"/>
                <w:szCs w:val="20"/>
                <w:rPrChange w:id="469" w:author="Calil Amaral" w:date="2019-11-01T02:24:00Z">
                  <w:rPr>
                    <w:del w:id="470" w:author="Calil Amaral" w:date="2019-10-28T15:48:00Z"/>
                    <w:sz w:val="20"/>
                    <w:szCs w:val="20"/>
                  </w:rPr>
                </w:rPrChange>
              </w:rPr>
            </w:pPr>
            <w:del w:id="471" w:author="Calil Amaral" w:date="2019-10-28T15:48:00Z">
              <w:r w:rsidRPr="00834510" w:rsidDel="00EE4CE3">
                <w:rPr>
                  <w:sz w:val="20"/>
                  <w:szCs w:val="20"/>
                  <w:rPrChange w:id="472" w:author="Calil Amaral" w:date="2019-11-01T02:24:00Z">
                    <w:rPr>
                      <w:sz w:val="20"/>
                      <w:szCs w:val="20"/>
                    </w:rPr>
                  </w:rPrChange>
                </w:rPr>
                <w:delText>532 nm</w:delText>
              </w:r>
            </w:del>
          </w:p>
        </w:tc>
        <w:tc>
          <w:tcPr>
            <w:tcW w:w="3846" w:type="dxa"/>
            <w:tcBorders>
              <w:top w:val="nil"/>
              <w:left w:val="nil"/>
              <w:bottom w:val="nil"/>
              <w:right w:val="nil"/>
            </w:tcBorders>
          </w:tcPr>
          <w:p w14:paraId="5B5B6A69" w14:textId="5158F019" w:rsidR="00CB363A" w:rsidRPr="00834510" w:rsidDel="00EE4CE3" w:rsidRDefault="00CB363A" w:rsidP="00CB363A">
            <w:pPr>
              <w:spacing w:line="276" w:lineRule="auto"/>
              <w:ind w:firstLine="0"/>
              <w:rPr>
                <w:del w:id="473" w:author="Calil Amaral" w:date="2019-10-28T15:48:00Z"/>
                <w:sz w:val="20"/>
                <w:szCs w:val="20"/>
                <w:rPrChange w:id="474" w:author="Calil Amaral" w:date="2019-11-01T02:24:00Z">
                  <w:rPr>
                    <w:del w:id="475" w:author="Calil Amaral" w:date="2019-10-28T15:48:00Z"/>
                    <w:sz w:val="20"/>
                    <w:szCs w:val="20"/>
                  </w:rPr>
                </w:rPrChange>
              </w:rPr>
            </w:pPr>
            <w:del w:id="476" w:author="Calil Amaral" w:date="2019-10-28T15:48:00Z">
              <w:r w:rsidRPr="00834510" w:rsidDel="00EE4CE3">
                <w:rPr>
                  <w:sz w:val="20"/>
                  <w:szCs w:val="20"/>
                  <w:rPrChange w:id="477" w:author="Calil Amaral" w:date="2019-11-01T02:24:00Z">
                    <w:rPr>
                      <w:sz w:val="20"/>
                      <w:szCs w:val="20"/>
                    </w:rPr>
                  </w:rPrChange>
                </w:rPr>
                <w:delText>Milliwatts to watts</w:delText>
              </w:r>
            </w:del>
          </w:p>
        </w:tc>
      </w:tr>
      <w:tr w:rsidR="00CB363A" w:rsidRPr="00834510" w:rsidDel="00EE4CE3" w14:paraId="7A22CA89" w14:textId="0E3027A8" w:rsidTr="00CB363A">
        <w:trPr>
          <w:del w:id="478" w:author="Calil Amaral" w:date="2019-10-28T15:48:00Z"/>
        </w:trPr>
        <w:tc>
          <w:tcPr>
            <w:tcW w:w="3020" w:type="dxa"/>
            <w:tcBorders>
              <w:top w:val="nil"/>
              <w:left w:val="nil"/>
              <w:bottom w:val="nil"/>
              <w:right w:val="nil"/>
            </w:tcBorders>
          </w:tcPr>
          <w:p w14:paraId="03CE8CCA" w14:textId="0E235DE7" w:rsidR="00CB363A" w:rsidRPr="00834510" w:rsidDel="00EE4CE3" w:rsidRDefault="00CB363A" w:rsidP="00CB363A">
            <w:pPr>
              <w:spacing w:line="276" w:lineRule="auto"/>
              <w:ind w:firstLine="0"/>
              <w:rPr>
                <w:del w:id="479" w:author="Calil Amaral" w:date="2019-10-28T15:48:00Z"/>
                <w:sz w:val="20"/>
                <w:szCs w:val="20"/>
                <w:rPrChange w:id="480" w:author="Calil Amaral" w:date="2019-11-01T02:24:00Z">
                  <w:rPr>
                    <w:del w:id="481" w:author="Calil Amaral" w:date="2019-10-28T15:48:00Z"/>
                    <w:sz w:val="20"/>
                    <w:szCs w:val="20"/>
                  </w:rPr>
                </w:rPrChange>
              </w:rPr>
            </w:pPr>
            <w:del w:id="482" w:author="Calil Amaral" w:date="2019-10-28T15:48:00Z">
              <w:r w:rsidRPr="00834510" w:rsidDel="00EE4CE3">
                <w:rPr>
                  <w:sz w:val="20"/>
                  <w:szCs w:val="20"/>
                  <w:rPrChange w:id="483" w:author="Calil Amaral" w:date="2019-11-01T02:24:00Z">
                    <w:rPr>
                      <w:sz w:val="20"/>
                      <w:szCs w:val="20"/>
                    </w:rPr>
                  </w:rPrChange>
                </w:rPr>
                <w:delText>Nd:glass</w:delText>
              </w:r>
            </w:del>
          </w:p>
        </w:tc>
        <w:tc>
          <w:tcPr>
            <w:tcW w:w="2195" w:type="dxa"/>
            <w:tcBorders>
              <w:top w:val="nil"/>
              <w:left w:val="nil"/>
              <w:bottom w:val="nil"/>
              <w:right w:val="nil"/>
            </w:tcBorders>
          </w:tcPr>
          <w:p w14:paraId="25FBC3C7" w14:textId="18F91ACA" w:rsidR="00CB363A" w:rsidRPr="00834510" w:rsidDel="00EE4CE3" w:rsidRDefault="00CB363A" w:rsidP="00CB363A">
            <w:pPr>
              <w:spacing w:line="276" w:lineRule="auto"/>
              <w:ind w:firstLine="0"/>
              <w:rPr>
                <w:del w:id="484" w:author="Calil Amaral" w:date="2019-10-28T15:48:00Z"/>
                <w:sz w:val="20"/>
                <w:szCs w:val="20"/>
                <w:rPrChange w:id="485" w:author="Calil Amaral" w:date="2019-11-01T02:24:00Z">
                  <w:rPr>
                    <w:del w:id="486" w:author="Calil Amaral" w:date="2019-10-28T15:48:00Z"/>
                    <w:sz w:val="20"/>
                    <w:szCs w:val="20"/>
                  </w:rPr>
                </w:rPrChange>
              </w:rPr>
            </w:pPr>
            <w:del w:id="487" w:author="Calil Amaral" w:date="2019-10-28T15:48:00Z">
              <w:r w:rsidRPr="00834510" w:rsidDel="00EE4CE3">
                <w:rPr>
                  <w:sz w:val="20"/>
                  <w:szCs w:val="20"/>
                  <w:rPrChange w:id="488" w:author="Calil Amaral" w:date="2019-11-01T02:24:00Z">
                    <w:rPr>
                      <w:sz w:val="20"/>
                      <w:szCs w:val="20"/>
                    </w:rPr>
                  </w:rPrChange>
                </w:rPr>
                <w:delText>1,05 µm</w:delText>
              </w:r>
            </w:del>
          </w:p>
        </w:tc>
        <w:tc>
          <w:tcPr>
            <w:tcW w:w="3846" w:type="dxa"/>
            <w:tcBorders>
              <w:top w:val="nil"/>
              <w:left w:val="nil"/>
              <w:bottom w:val="nil"/>
              <w:right w:val="nil"/>
            </w:tcBorders>
          </w:tcPr>
          <w:p w14:paraId="46926B14" w14:textId="48E4D79B" w:rsidR="00CB363A" w:rsidRPr="00834510" w:rsidDel="00EE4CE3" w:rsidRDefault="00CB363A" w:rsidP="00CB363A">
            <w:pPr>
              <w:spacing w:line="276" w:lineRule="auto"/>
              <w:ind w:firstLine="0"/>
              <w:rPr>
                <w:del w:id="489" w:author="Calil Amaral" w:date="2019-10-28T15:48:00Z"/>
                <w:sz w:val="20"/>
                <w:szCs w:val="20"/>
                <w:rPrChange w:id="490" w:author="Calil Amaral" w:date="2019-11-01T02:24:00Z">
                  <w:rPr>
                    <w:del w:id="491" w:author="Calil Amaral" w:date="2019-10-28T15:48:00Z"/>
                    <w:sz w:val="20"/>
                    <w:szCs w:val="20"/>
                  </w:rPr>
                </w:rPrChange>
              </w:rPr>
            </w:pPr>
            <w:del w:id="492" w:author="Calil Amaral" w:date="2019-10-28T15:48:00Z">
              <w:r w:rsidRPr="00834510" w:rsidDel="00EE4CE3">
                <w:rPr>
                  <w:sz w:val="20"/>
                  <w:szCs w:val="20"/>
                  <w:rPrChange w:id="493" w:author="Calil Amaral" w:date="2019-11-01T02:24:00Z">
                    <w:rPr>
                      <w:sz w:val="20"/>
                      <w:szCs w:val="20"/>
                    </w:rPr>
                  </w:rPrChange>
                </w:rPr>
                <w:delText>Watts</w:delText>
              </w:r>
            </w:del>
          </w:p>
        </w:tc>
      </w:tr>
      <w:tr w:rsidR="00CB363A" w:rsidRPr="00834510" w:rsidDel="00EE4CE3" w14:paraId="462E6E83" w14:textId="39513937" w:rsidTr="00CB363A">
        <w:trPr>
          <w:del w:id="494" w:author="Calil Amaral" w:date="2019-10-28T15:48:00Z"/>
        </w:trPr>
        <w:tc>
          <w:tcPr>
            <w:tcW w:w="3020" w:type="dxa"/>
            <w:tcBorders>
              <w:top w:val="nil"/>
              <w:left w:val="nil"/>
              <w:bottom w:val="nil"/>
              <w:right w:val="nil"/>
            </w:tcBorders>
          </w:tcPr>
          <w:p w14:paraId="23C0D5AB" w14:textId="645142A4" w:rsidR="00CB363A" w:rsidRPr="00834510" w:rsidDel="00EE4CE3" w:rsidRDefault="00CB363A" w:rsidP="00CB363A">
            <w:pPr>
              <w:spacing w:line="276" w:lineRule="auto"/>
              <w:ind w:firstLine="0"/>
              <w:rPr>
                <w:del w:id="495" w:author="Calil Amaral" w:date="2019-10-28T15:48:00Z"/>
                <w:sz w:val="20"/>
                <w:szCs w:val="20"/>
                <w:rPrChange w:id="496" w:author="Calil Amaral" w:date="2019-11-01T02:24:00Z">
                  <w:rPr>
                    <w:del w:id="497" w:author="Calil Amaral" w:date="2019-10-28T15:48:00Z"/>
                    <w:sz w:val="20"/>
                    <w:szCs w:val="20"/>
                  </w:rPr>
                </w:rPrChange>
              </w:rPr>
            </w:pPr>
            <w:del w:id="498" w:author="Calil Amaral" w:date="2019-10-28T15:48:00Z">
              <w:r w:rsidRPr="00834510" w:rsidDel="00EE4CE3">
                <w:rPr>
                  <w:sz w:val="20"/>
                  <w:szCs w:val="20"/>
                  <w:rPrChange w:id="499" w:author="Calil Amaral" w:date="2019-11-01T02:24:00Z">
                    <w:rPr>
                      <w:sz w:val="20"/>
                      <w:szCs w:val="20"/>
                    </w:rPr>
                  </w:rPrChange>
                </w:rPr>
                <w:delText>Diodes</w:delText>
              </w:r>
            </w:del>
          </w:p>
        </w:tc>
        <w:tc>
          <w:tcPr>
            <w:tcW w:w="2195" w:type="dxa"/>
            <w:tcBorders>
              <w:top w:val="nil"/>
              <w:left w:val="nil"/>
              <w:bottom w:val="nil"/>
              <w:right w:val="nil"/>
            </w:tcBorders>
          </w:tcPr>
          <w:p w14:paraId="37D1CA2D" w14:textId="098EF5D3" w:rsidR="00CB363A" w:rsidRPr="00834510" w:rsidDel="00EE4CE3" w:rsidRDefault="00CB363A" w:rsidP="00CB363A">
            <w:pPr>
              <w:spacing w:line="276" w:lineRule="auto"/>
              <w:ind w:firstLine="0"/>
              <w:rPr>
                <w:del w:id="500" w:author="Calil Amaral" w:date="2019-10-28T15:48:00Z"/>
                <w:sz w:val="20"/>
                <w:szCs w:val="20"/>
                <w:rPrChange w:id="501" w:author="Calil Amaral" w:date="2019-11-01T02:24:00Z">
                  <w:rPr>
                    <w:del w:id="502" w:author="Calil Amaral" w:date="2019-10-28T15:48:00Z"/>
                    <w:sz w:val="20"/>
                    <w:szCs w:val="20"/>
                  </w:rPr>
                </w:rPrChange>
              </w:rPr>
            </w:pPr>
            <w:del w:id="503" w:author="Calil Amaral" w:date="2019-10-28T15:48:00Z">
              <w:r w:rsidRPr="00834510" w:rsidDel="00EE4CE3">
                <w:rPr>
                  <w:sz w:val="20"/>
                  <w:szCs w:val="20"/>
                  <w:rPrChange w:id="504" w:author="Calil Amaral" w:date="2019-11-01T02:24:00Z">
                    <w:rPr>
                      <w:sz w:val="20"/>
                      <w:szCs w:val="20"/>
                    </w:rPr>
                  </w:rPrChange>
                </w:rPr>
                <w:delText>Visible and IR</w:delText>
              </w:r>
            </w:del>
          </w:p>
        </w:tc>
        <w:tc>
          <w:tcPr>
            <w:tcW w:w="3846" w:type="dxa"/>
            <w:tcBorders>
              <w:top w:val="nil"/>
              <w:left w:val="nil"/>
              <w:bottom w:val="nil"/>
              <w:right w:val="nil"/>
            </w:tcBorders>
          </w:tcPr>
          <w:p w14:paraId="0645FE03" w14:textId="67797382" w:rsidR="00CB363A" w:rsidRPr="00834510" w:rsidDel="00EE4CE3" w:rsidRDefault="00CB363A" w:rsidP="00CB363A">
            <w:pPr>
              <w:spacing w:line="276" w:lineRule="auto"/>
              <w:ind w:firstLine="0"/>
              <w:rPr>
                <w:del w:id="505" w:author="Calil Amaral" w:date="2019-10-28T15:48:00Z"/>
                <w:sz w:val="20"/>
                <w:szCs w:val="20"/>
                <w:rPrChange w:id="506" w:author="Calil Amaral" w:date="2019-11-01T02:24:00Z">
                  <w:rPr>
                    <w:del w:id="507" w:author="Calil Amaral" w:date="2019-10-28T15:48:00Z"/>
                    <w:sz w:val="20"/>
                    <w:szCs w:val="20"/>
                  </w:rPr>
                </w:rPrChange>
              </w:rPr>
            </w:pPr>
            <w:del w:id="508" w:author="Calil Amaral" w:date="2019-10-28T15:48:00Z">
              <w:r w:rsidRPr="00834510" w:rsidDel="00EE4CE3">
                <w:rPr>
                  <w:sz w:val="20"/>
                  <w:szCs w:val="20"/>
                  <w:rPrChange w:id="509" w:author="Calil Amaral" w:date="2019-11-01T02:24:00Z">
                    <w:rPr>
                      <w:sz w:val="20"/>
                      <w:szCs w:val="20"/>
                    </w:rPr>
                  </w:rPrChange>
                </w:rPr>
                <w:delText>Milliwatts to kilowatts</w:delText>
              </w:r>
            </w:del>
          </w:p>
        </w:tc>
      </w:tr>
      <w:tr w:rsidR="00CB363A" w:rsidRPr="00834510" w:rsidDel="00EE4CE3" w14:paraId="38E2078B" w14:textId="72D42B9F" w:rsidTr="00CB363A">
        <w:trPr>
          <w:del w:id="510" w:author="Calil Amaral" w:date="2019-10-28T15:48:00Z"/>
        </w:trPr>
        <w:tc>
          <w:tcPr>
            <w:tcW w:w="3020" w:type="dxa"/>
            <w:tcBorders>
              <w:top w:val="nil"/>
              <w:left w:val="nil"/>
              <w:bottom w:val="nil"/>
              <w:right w:val="nil"/>
            </w:tcBorders>
          </w:tcPr>
          <w:p w14:paraId="7E5284FB" w14:textId="0EEA0AB1" w:rsidR="00CB363A" w:rsidRPr="00834510" w:rsidDel="00EE4CE3" w:rsidRDefault="00CB363A" w:rsidP="00CB363A">
            <w:pPr>
              <w:spacing w:line="276" w:lineRule="auto"/>
              <w:ind w:firstLine="0"/>
              <w:rPr>
                <w:del w:id="511" w:author="Calil Amaral" w:date="2019-10-28T15:48:00Z"/>
                <w:sz w:val="20"/>
                <w:szCs w:val="20"/>
                <w:rPrChange w:id="512" w:author="Calil Amaral" w:date="2019-11-01T02:24:00Z">
                  <w:rPr>
                    <w:del w:id="513" w:author="Calil Amaral" w:date="2019-10-28T15:48:00Z"/>
                    <w:sz w:val="20"/>
                    <w:szCs w:val="20"/>
                  </w:rPr>
                </w:rPrChange>
              </w:rPr>
            </w:pPr>
            <w:del w:id="514" w:author="Calil Amaral" w:date="2019-10-28T15:48:00Z">
              <w:r w:rsidRPr="00834510" w:rsidDel="00EE4CE3">
                <w:rPr>
                  <w:sz w:val="20"/>
                  <w:szCs w:val="20"/>
                  <w:rPrChange w:id="515" w:author="Calil Amaral" w:date="2019-11-01T02:24:00Z">
                    <w:rPr>
                      <w:sz w:val="20"/>
                      <w:szCs w:val="20"/>
                    </w:rPr>
                  </w:rPrChange>
                </w:rPr>
                <w:delText>Argon-ion</w:delText>
              </w:r>
            </w:del>
          </w:p>
        </w:tc>
        <w:tc>
          <w:tcPr>
            <w:tcW w:w="2195" w:type="dxa"/>
            <w:tcBorders>
              <w:top w:val="nil"/>
              <w:left w:val="nil"/>
              <w:bottom w:val="nil"/>
              <w:right w:val="nil"/>
            </w:tcBorders>
          </w:tcPr>
          <w:p w14:paraId="3EC498E1" w14:textId="42E411DC" w:rsidR="00CB363A" w:rsidRPr="00834510" w:rsidDel="00EE4CE3" w:rsidRDefault="00CB363A" w:rsidP="00CB363A">
            <w:pPr>
              <w:spacing w:line="276" w:lineRule="auto"/>
              <w:ind w:firstLine="0"/>
              <w:rPr>
                <w:del w:id="516" w:author="Calil Amaral" w:date="2019-10-28T15:48:00Z"/>
                <w:sz w:val="20"/>
                <w:szCs w:val="20"/>
                <w:rPrChange w:id="517" w:author="Calil Amaral" w:date="2019-11-01T02:24:00Z">
                  <w:rPr>
                    <w:del w:id="518" w:author="Calil Amaral" w:date="2019-10-28T15:48:00Z"/>
                    <w:sz w:val="20"/>
                    <w:szCs w:val="20"/>
                  </w:rPr>
                </w:rPrChange>
              </w:rPr>
            </w:pPr>
            <w:del w:id="519" w:author="Calil Amaral" w:date="2019-10-28T15:48:00Z">
              <w:r w:rsidRPr="00834510" w:rsidDel="00EE4CE3">
                <w:rPr>
                  <w:sz w:val="20"/>
                  <w:szCs w:val="20"/>
                  <w:rPrChange w:id="520" w:author="Calil Amaral" w:date="2019-11-01T02:24:00Z">
                    <w:rPr>
                      <w:sz w:val="20"/>
                      <w:szCs w:val="20"/>
                    </w:rPr>
                  </w:rPrChange>
                </w:rPr>
                <w:delText>514,5 nm</w:delText>
              </w:r>
            </w:del>
          </w:p>
        </w:tc>
        <w:tc>
          <w:tcPr>
            <w:tcW w:w="3846" w:type="dxa"/>
            <w:tcBorders>
              <w:top w:val="nil"/>
              <w:left w:val="nil"/>
              <w:bottom w:val="nil"/>
              <w:right w:val="nil"/>
            </w:tcBorders>
          </w:tcPr>
          <w:p w14:paraId="1729C7C8" w14:textId="59823265" w:rsidR="00CB363A" w:rsidRPr="00834510" w:rsidDel="00EE4CE3" w:rsidRDefault="00CB363A" w:rsidP="00CB363A">
            <w:pPr>
              <w:spacing w:line="276" w:lineRule="auto"/>
              <w:ind w:firstLine="0"/>
              <w:rPr>
                <w:del w:id="521" w:author="Calil Amaral" w:date="2019-10-28T15:48:00Z"/>
                <w:sz w:val="20"/>
                <w:szCs w:val="20"/>
                <w:rPrChange w:id="522" w:author="Calil Amaral" w:date="2019-11-01T02:24:00Z">
                  <w:rPr>
                    <w:del w:id="523" w:author="Calil Amaral" w:date="2019-10-28T15:48:00Z"/>
                    <w:sz w:val="20"/>
                    <w:szCs w:val="20"/>
                  </w:rPr>
                </w:rPrChange>
              </w:rPr>
            </w:pPr>
            <w:del w:id="524" w:author="Calil Amaral" w:date="2019-10-28T15:48:00Z">
              <w:r w:rsidRPr="00834510" w:rsidDel="00EE4CE3">
                <w:rPr>
                  <w:sz w:val="20"/>
                  <w:szCs w:val="20"/>
                  <w:rPrChange w:id="525" w:author="Calil Amaral" w:date="2019-11-01T02:24:00Z">
                    <w:rPr>
                      <w:sz w:val="20"/>
                      <w:szCs w:val="20"/>
                    </w:rPr>
                  </w:rPrChange>
                </w:rPr>
                <w:delText>Milliwatts to tens of watts</w:delText>
              </w:r>
            </w:del>
          </w:p>
        </w:tc>
      </w:tr>
      <w:tr w:rsidR="00CB363A" w:rsidRPr="00834510" w:rsidDel="00EE4CE3" w14:paraId="4C15FD44" w14:textId="654604C4" w:rsidTr="00CB363A">
        <w:trPr>
          <w:del w:id="526" w:author="Calil Amaral" w:date="2019-10-28T15:48:00Z"/>
        </w:trPr>
        <w:tc>
          <w:tcPr>
            <w:tcW w:w="3020" w:type="dxa"/>
            <w:tcBorders>
              <w:top w:val="nil"/>
              <w:left w:val="nil"/>
              <w:bottom w:val="nil"/>
              <w:right w:val="nil"/>
            </w:tcBorders>
          </w:tcPr>
          <w:p w14:paraId="524828B3" w14:textId="509A7849" w:rsidR="00CB363A" w:rsidRPr="00834510" w:rsidDel="00EE4CE3" w:rsidRDefault="00CB363A" w:rsidP="00CB363A">
            <w:pPr>
              <w:spacing w:line="276" w:lineRule="auto"/>
              <w:ind w:firstLine="0"/>
              <w:rPr>
                <w:del w:id="527" w:author="Calil Amaral" w:date="2019-10-28T15:48:00Z"/>
                <w:sz w:val="20"/>
                <w:szCs w:val="20"/>
                <w:rPrChange w:id="528" w:author="Calil Amaral" w:date="2019-11-01T02:24:00Z">
                  <w:rPr>
                    <w:del w:id="529" w:author="Calil Amaral" w:date="2019-10-28T15:48:00Z"/>
                    <w:sz w:val="20"/>
                    <w:szCs w:val="20"/>
                  </w:rPr>
                </w:rPrChange>
              </w:rPr>
            </w:pPr>
          </w:p>
        </w:tc>
        <w:tc>
          <w:tcPr>
            <w:tcW w:w="2195" w:type="dxa"/>
            <w:tcBorders>
              <w:top w:val="nil"/>
              <w:left w:val="nil"/>
              <w:bottom w:val="nil"/>
              <w:right w:val="nil"/>
            </w:tcBorders>
          </w:tcPr>
          <w:p w14:paraId="354E46A0" w14:textId="54CF49C9" w:rsidR="00CB363A" w:rsidRPr="00834510" w:rsidDel="00EE4CE3" w:rsidRDefault="00CB363A" w:rsidP="00CB363A">
            <w:pPr>
              <w:spacing w:line="276" w:lineRule="auto"/>
              <w:ind w:firstLine="0"/>
              <w:rPr>
                <w:del w:id="530" w:author="Calil Amaral" w:date="2019-10-28T15:48:00Z"/>
                <w:sz w:val="20"/>
                <w:szCs w:val="20"/>
                <w:rPrChange w:id="531" w:author="Calil Amaral" w:date="2019-11-01T02:24:00Z">
                  <w:rPr>
                    <w:del w:id="532" w:author="Calil Amaral" w:date="2019-10-28T15:48:00Z"/>
                    <w:sz w:val="20"/>
                    <w:szCs w:val="20"/>
                  </w:rPr>
                </w:rPrChange>
              </w:rPr>
            </w:pPr>
            <w:del w:id="533" w:author="Calil Amaral" w:date="2019-10-28T15:48:00Z">
              <w:r w:rsidRPr="00834510" w:rsidDel="00EE4CE3">
                <w:rPr>
                  <w:sz w:val="20"/>
                  <w:szCs w:val="20"/>
                  <w:rPrChange w:id="534" w:author="Calil Amaral" w:date="2019-11-01T02:24:00Z">
                    <w:rPr>
                      <w:sz w:val="20"/>
                      <w:szCs w:val="20"/>
                    </w:rPr>
                  </w:rPrChange>
                </w:rPr>
                <w:delText>448,0 nm</w:delText>
              </w:r>
            </w:del>
          </w:p>
        </w:tc>
        <w:tc>
          <w:tcPr>
            <w:tcW w:w="3846" w:type="dxa"/>
            <w:tcBorders>
              <w:top w:val="nil"/>
              <w:left w:val="nil"/>
              <w:bottom w:val="nil"/>
              <w:right w:val="nil"/>
            </w:tcBorders>
          </w:tcPr>
          <w:p w14:paraId="16F83BAC" w14:textId="7241E6F4" w:rsidR="00CB363A" w:rsidRPr="00834510" w:rsidDel="00EE4CE3" w:rsidRDefault="00CB363A" w:rsidP="00CB363A">
            <w:pPr>
              <w:spacing w:line="276" w:lineRule="auto"/>
              <w:ind w:firstLine="0"/>
              <w:rPr>
                <w:del w:id="535" w:author="Calil Amaral" w:date="2019-10-28T15:48:00Z"/>
                <w:sz w:val="20"/>
                <w:szCs w:val="20"/>
                <w:rPrChange w:id="536" w:author="Calil Amaral" w:date="2019-11-01T02:24:00Z">
                  <w:rPr>
                    <w:del w:id="537" w:author="Calil Amaral" w:date="2019-10-28T15:48:00Z"/>
                    <w:sz w:val="20"/>
                    <w:szCs w:val="20"/>
                  </w:rPr>
                </w:rPrChange>
              </w:rPr>
            </w:pPr>
            <w:del w:id="538" w:author="Calil Amaral" w:date="2019-10-28T15:48:00Z">
              <w:r w:rsidRPr="00834510" w:rsidDel="00EE4CE3">
                <w:rPr>
                  <w:sz w:val="20"/>
                  <w:szCs w:val="20"/>
                  <w:rPrChange w:id="539" w:author="Calil Amaral" w:date="2019-11-01T02:24:00Z">
                    <w:rPr>
                      <w:sz w:val="20"/>
                      <w:szCs w:val="20"/>
                    </w:rPr>
                  </w:rPrChange>
                </w:rPr>
                <w:delText>Milliwatts to watts</w:delText>
              </w:r>
            </w:del>
          </w:p>
        </w:tc>
      </w:tr>
      <w:tr w:rsidR="00CB363A" w:rsidRPr="00834510" w:rsidDel="00EE4CE3" w14:paraId="3CF68D89" w14:textId="45475C3E" w:rsidTr="00CB363A">
        <w:trPr>
          <w:del w:id="540" w:author="Calil Amaral" w:date="2019-10-28T15:48:00Z"/>
        </w:trPr>
        <w:tc>
          <w:tcPr>
            <w:tcW w:w="3020" w:type="dxa"/>
            <w:tcBorders>
              <w:top w:val="nil"/>
              <w:left w:val="nil"/>
              <w:bottom w:val="nil"/>
              <w:right w:val="nil"/>
            </w:tcBorders>
          </w:tcPr>
          <w:p w14:paraId="02A1F3FF" w14:textId="721B2A62" w:rsidR="00CB363A" w:rsidRPr="00834510" w:rsidDel="00EE4CE3" w:rsidRDefault="00CB363A" w:rsidP="00CB363A">
            <w:pPr>
              <w:spacing w:line="276" w:lineRule="auto"/>
              <w:ind w:firstLine="0"/>
              <w:rPr>
                <w:del w:id="541" w:author="Calil Amaral" w:date="2019-10-28T15:48:00Z"/>
                <w:sz w:val="20"/>
                <w:szCs w:val="20"/>
                <w:rPrChange w:id="542" w:author="Calil Amaral" w:date="2019-11-01T02:24:00Z">
                  <w:rPr>
                    <w:del w:id="543" w:author="Calil Amaral" w:date="2019-10-28T15:48:00Z"/>
                    <w:sz w:val="20"/>
                    <w:szCs w:val="20"/>
                  </w:rPr>
                </w:rPrChange>
              </w:rPr>
            </w:pPr>
            <w:del w:id="544" w:author="Calil Amaral" w:date="2019-10-28T15:48:00Z">
              <w:r w:rsidRPr="00834510" w:rsidDel="00EE4CE3">
                <w:rPr>
                  <w:sz w:val="20"/>
                  <w:szCs w:val="20"/>
                  <w:rPrChange w:id="545" w:author="Calil Amaral" w:date="2019-11-01T02:24:00Z">
                    <w:rPr>
                      <w:sz w:val="20"/>
                      <w:szCs w:val="20"/>
                    </w:rPr>
                  </w:rPrChange>
                </w:rPr>
                <w:delText>Fiber</w:delText>
              </w:r>
            </w:del>
          </w:p>
        </w:tc>
        <w:tc>
          <w:tcPr>
            <w:tcW w:w="2195" w:type="dxa"/>
            <w:tcBorders>
              <w:top w:val="nil"/>
              <w:left w:val="nil"/>
              <w:bottom w:val="nil"/>
              <w:right w:val="nil"/>
            </w:tcBorders>
          </w:tcPr>
          <w:p w14:paraId="1A1A2C65" w14:textId="0CA3F0EA" w:rsidR="00CB363A" w:rsidRPr="00834510" w:rsidDel="00EE4CE3" w:rsidRDefault="00CB363A" w:rsidP="00CB363A">
            <w:pPr>
              <w:spacing w:line="276" w:lineRule="auto"/>
              <w:ind w:firstLine="0"/>
              <w:rPr>
                <w:del w:id="546" w:author="Calil Amaral" w:date="2019-10-28T15:48:00Z"/>
                <w:sz w:val="20"/>
                <w:szCs w:val="20"/>
                <w:rPrChange w:id="547" w:author="Calil Amaral" w:date="2019-11-01T02:24:00Z">
                  <w:rPr>
                    <w:del w:id="548" w:author="Calil Amaral" w:date="2019-10-28T15:48:00Z"/>
                    <w:sz w:val="20"/>
                    <w:szCs w:val="20"/>
                  </w:rPr>
                </w:rPrChange>
              </w:rPr>
            </w:pPr>
            <w:del w:id="549" w:author="Calil Amaral" w:date="2019-10-28T15:48:00Z">
              <w:r w:rsidRPr="00834510" w:rsidDel="00EE4CE3">
                <w:rPr>
                  <w:sz w:val="20"/>
                  <w:szCs w:val="20"/>
                  <w:rPrChange w:id="550" w:author="Calil Amaral" w:date="2019-11-01T02:24:00Z">
                    <w:rPr>
                      <w:sz w:val="20"/>
                      <w:szCs w:val="20"/>
                    </w:rPr>
                  </w:rPrChange>
                </w:rPr>
                <w:delText>IR</w:delText>
              </w:r>
            </w:del>
          </w:p>
        </w:tc>
        <w:tc>
          <w:tcPr>
            <w:tcW w:w="3846" w:type="dxa"/>
            <w:tcBorders>
              <w:top w:val="nil"/>
              <w:left w:val="nil"/>
              <w:bottom w:val="nil"/>
              <w:right w:val="nil"/>
            </w:tcBorders>
          </w:tcPr>
          <w:p w14:paraId="7925DF5B" w14:textId="156B0263" w:rsidR="00CB363A" w:rsidRPr="00834510" w:rsidDel="00EE4CE3" w:rsidRDefault="00CB363A" w:rsidP="00CB363A">
            <w:pPr>
              <w:spacing w:line="276" w:lineRule="auto"/>
              <w:ind w:firstLine="0"/>
              <w:rPr>
                <w:del w:id="551" w:author="Calil Amaral" w:date="2019-10-28T15:48:00Z"/>
                <w:sz w:val="20"/>
                <w:szCs w:val="20"/>
                <w:rPrChange w:id="552" w:author="Calil Amaral" w:date="2019-11-01T02:24:00Z">
                  <w:rPr>
                    <w:del w:id="553" w:author="Calil Amaral" w:date="2019-10-28T15:48:00Z"/>
                    <w:sz w:val="20"/>
                    <w:szCs w:val="20"/>
                  </w:rPr>
                </w:rPrChange>
              </w:rPr>
            </w:pPr>
            <w:del w:id="554" w:author="Calil Amaral" w:date="2019-10-28T15:48:00Z">
              <w:r w:rsidRPr="00834510" w:rsidDel="00EE4CE3">
                <w:rPr>
                  <w:sz w:val="20"/>
                  <w:szCs w:val="20"/>
                  <w:rPrChange w:id="555" w:author="Calil Amaral" w:date="2019-11-01T02:24:00Z">
                    <w:rPr>
                      <w:sz w:val="20"/>
                      <w:szCs w:val="20"/>
                    </w:rPr>
                  </w:rPrChange>
                </w:rPr>
                <w:delText>Watts to kilowatts</w:delText>
              </w:r>
            </w:del>
          </w:p>
        </w:tc>
      </w:tr>
      <w:tr w:rsidR="00CB363A" w:rsidRPr="00834510" w:rsidDel="00EE4CE3" w14:paraId="4C6DB0D5" w14:textId="073B7974" w:rsidTr="00CB363A">
        <w:trPr>
          <w:del w:id="556" w:author="Calil Amaral" w:date="2019-10-28T15:48:00Z"/>
        </w:trPr>
        <w:tc>
          <w:tcPr>
            <w:tcW w:w="3020" w:type="dxa"/>
            <w:tcBorders>
              <w:top w:val="nil"/>
              <w:left w:val="nil"/>
              <w:bottom w:val="single" w:sz="4" w:space="0" w:color="auto"/>
              <w:right w:val="nil"/>
            </w:tcBorders>
          </w:tcPr>
          <w:p w14:paraId="59A094C3" w14:textId="72ECD767" w:rsidR="00CB363A" w:rsidRPr="00834510" w:rsidDel="00EE4CE3" w:rsidRDefault="00CB363A" w:rsidP="00CB363A">
            <w:pPr>
              <w:spacing w:line="276" w:lineRule="auto"/>
              <w:ind w:firstLine="0"/>
              <w:rPr>
                <w:del w:id="557" w:author="Calil Amaral" w:date="2019-10-28T15:48:00Z"/>
                <w:sz w:val="20"/>
                <w:szCs w:val="20"/>
                <w:rPrChange w:id="558" w:author="Calil Amaral" w:date="2019-11-01T02:24:00Z">
                  <w:rPr>
                    <w:del w:id="559" w:author="Calil Amaral" w:date="2019-10-28T15:48:00Z"/>
                    <w:sz w:val="20"/>
                    <w:szCs w:val="20"/>
                  </w:rPr>
                </w:rPrChange>
              </w:rPr>
            </w:pPr>
            <w:del w:id="560" w:author="Calil Amaral" w:date="2019-10-28T15:48:00Z">
              <w:r w:rsidRPr="00834510" w:rsidDel="00EE4CE3">
                <w:rPr>
                  <w:sz w:val="20"/>
                  <w:szCs w:val="20"/>
                  <w:rPrChange w:id="561" w:author="Calil Amaral" w:date="2019-11-01T02:24:00Z">
                    <w:rPr>
                      <w:sz w:val="20"/>
                      <w:szCs w:val="20"/>
                    </w:rPr>
                  </w:rPrChange>
                </w:rPr>
                <w:delText>Excimer</w:delText>
              </w:r>
            </w:del>
          </w:p>
        </w:tc>
        <w:tc>
          <w:tcPr>
            <w:tcW w:w="2195" w:type="dxa"/>
            <w:tcBorders>
              <w:top w:val="nil"/>
              <w:left w:val="nil"/>
              <w:bottom w:val="single" w:sz="4" w:space="0" w:color="auto"/>
              <w:right w:val="nil"/>
            </w:tcBorders>
          </w:tcPr>
          <w:p w14:paraId="0077EE6F" w14:textId="79E5C285" w:rsidR="00CB363A" w:rsidRPr="00834510" w:rsidDel="00EE4CE3" w:rsidRDefault="00CB363A" w:rsidP="00CB363A">
            <w:pPr>
              <w:spacing w:line="276" w:lineRule="auto"/>
              <w:ind w:firstLine="0"/>
              <w:rPr>
                <w:del w:id="562" w:author="Calil Amaral" w:date="2019-10-28T15:48:00Z"/>
                <w:sz w:val="20"/>
                <w:szCs w:val="20"/>
                <w:rPrChange w:id="563" w:author="Calil Amaral" w:date="2019-11-01T02:24:00Z">
                  <w:rPr>
                    <w:del w:id="564" w:author="Calil Amaral" w:date="2019-10-28T15:48:00Z"/>
                    <w:sz w:val="20"/>
                    <w:szCs w:val="20"/>
                  </w:rPr>
                </w:rPrChange>
              </w:rPr>
            </w:pPr>
            <w:del w:id="565" w:author="Calil Amaral" w:date="2019-10-28T15:48:00Z">
              <w:r w:rsidRPr="00834510" w:rsidDel="00EE4CE3">
                <w:rPr>
                  <w:sz w:val="20"/>
                  <w:szCs w:val="20"/>
                  <w:rPrChange w:id="566" w:author="Calil Amaral" w:date="2019-11-01T02:24:00Z">
                    <w:rPr>
                      <w:sz w:val="20"/>
                      <w:szCs w:val="20"/>
                    </w:rPr>
                  </w:rPrChange>
                </w:rPr>
                <w:delText>Ultraviolet</w:delText>
              </w:r>
            </w:del>
          </w:p>
        </w:tc>
        <w:tc>
          <w:tcPr>
            <w:tcW w:w="3846" w:type="dxa"/>
            <w:tcBorders>
              <w:top w:val="nil"/>
              <w:left w:val="nil"/>
              <w:bottom w:val="single" w:sz="4" w:space="0" w:color="auto"/>
              <w:right w:val="nil"/>
            </w:tcBorders>
          </w:tcPr>
          <w:p w14:paraId="1402D9E4" w14:textId="6C1BF2B8" w:rsidR="00CB363A" w:rsidRPr="00834510" w:rsidDel="00EE4CE3" w:rsidRDefault="00CB363A" w:rsidP="00CB363A">
            <w:pPr>
              <w:spacing w:line="276" w:lineRule="auto"/>
              <w:ind w:firstLine="0"/>
              <w:rPr>
                <w:del w:id="567" w:author="Calil Amaral" w:date="2019-10-28T15:48:00Z"/>
                <w:sz w:val="20"/>
                <w:szCs w:val="20"/>
                <w:rPrChange w:id="568" w:author="Calil Amaral" w:date="2019-11-01T02:24:00Z">
                  <w:rPr>
                    <w:del w:id="569" w:author="Calil Amaral" w:date="2019-10-28T15:48:00Z"/>
                    <w:sz w:val="20"/>
                    <w:szCs w:val="20"/>
                  </w:rPr>
                </w:rPrChange>
              </w:rPr>
            </w:pPr>
            <w:del w:id="570" w:author="Calil Amaral" w:date="2019-10-28T15:48:00Z">
              <w:r w:rsidRPr="00834510" w:rsidDel="00EE4CE3">
                <w:rPr>
                  <w:sz w:val="20"/>
                  <w:szCs w:val="20"/>
                  <w:rPrChange w:id="571" w:author="Calil Amaral" w:date="2019-11-01T02:24:00Z">
                    <w:rPr>
                      <w:sz w:val="20"/>
                      <w:szCs w:val="20"/>
                    </w:rPr>
                  </w:rPrChange>
                </w:rPr>
                <w:delText>Watts to hundreds of watts</w:delText>
              </w:r>
            </w:del>
          </w:p>
        </w:tc>
      </w:tr>
    </w:tbl>
    <w:p w14:paraId="2725B8C7" w14:textId="0FAF0D51" w:rsidR="00CB363A" w:rsidDel="00EE4CE3" w:rsidRDefault="00CB363A" w:rsidP="00CB363A">
      <w:pPr>
        <w:rPr>
          <w:del w:id="572" w:author="Calil Amaral" w:date="2019-10-28T15:48:00Z"/>
          <w:lang w:val="en-US"/>
        </w:rPr>
      </w:pPr>
    </w:p>
    <w:p w14:paraId="6D2E80E8" w14:textId="509F6495" w:rsidR="00CB363A" w:rsidRDefault="00CB363A" w:rsidP="00CB363A">
      <w:pPr>
        <w:rPr>
          <w:ins w:id="573" w:author="Calil Amaral" w:date="2019-10-28T15:02:00Z"/>
          <w:lang w:val="en-US"/>
        </w:rPr>
      </w:pPr>
      <w:r w:rsidRPr="00A006BD">
        <w:rPr>
          <w:lang w:val="en-US"/>
        </w:rPr>
        <w:t>Since 1960, different types of laser have been developed as listed in</w:t>
      </w:r>
      <w:del w:id="574" w:author="Calil Amaral" w:date="2019-10-28T15:49:00Z">
        <w:r w:rsidRPr="00A006BD" w:rsidDel="00EE4CE3">
          <w:rPr>
            <w:lang w:val="en-US"/>
          </w:rPr>
          <w:delText xml:space="preserve"> </w:delText>
        </w:r>
      </w:del>
      <w:ins w:id="575" w:author="Calil Amaral" w:date="2019-10-28T15:49:00Z">
        <w:r w:rsidR="00EE4CE3">
          <w:rPr>
            <w:lang w:val="en-US"/>
          </w:rPr>
          <w:t xml:space="preserve"> </w:t>
        </w:r>
        <w:r w:rsidR="00EE4CE3">
          <w:rPr>
            <w:lang w:val="en-US"/>
          </w:rPr>
          <w:fldChar w:fldCharType="begin"/>
        </w:r>
        <w:r w:rsidR="00EE4CE3">
          <w:rPr>
            <w:lang w:val="en-US"/>
          </w:rPr>
          <w:instrText xml:space="preserve"> REF _Ref23170198 \h </w:instrText>
        </w:r>
      </w:ins>
      <w:r w:rsidR="00EE4CE3">
        <w:rPr>
          <w:lang w:val="en-US"/>
        </w:rPr>
      </w:r>
      <w:r w:rsidR="00EE4CE3">
        <w:rPr>
          <w:lang w:val="en-US"/>
        </w:rPr>
        <w:fldChar w:fldCharType="separate"/>
      </w:r>
      <w:ins w:id="576" w:author="Calil Amaral" w:date="2019-11-01T02:35:00Z">
        <w:r w:rsidR="001D610F" w:rsidRPr="00BE17F1">
          <w:rPr>
            <w:lang w:val="en-US"/>
            <w:rPrChange w:id="577" w:author="Calil Amaral" w:date="2019-10-28T15:12:00Z">
              <w:rPr/>
            </w:rPrChange>
          </w:rPr>
          <w:t xml:space="preserve">Figure </w:t>
        </w:r>
        <w:r w:rsidR="001D610F">
          <w:rPr>
            <w:noProof/>
            <w:lang w:val="en-US"/>
          </w:rPr>
          <w:t>5</w:t>
        </w:r>
      </w:ins>
      <w:ins w:id="578" w:author="Calil Amaral" w:date="2019-10-28T15:49:00Z">
        <w:r w:rsidR="00EE4CE3">
          <w:rPr>
            <w:lang w:val="en-US"/>
          </w:rPr>
          <w:fldChar w:fldCharType="end"/>
        </w:r>
      </w:ins>
      <w:del w:id="579" w:author="Calil Amaral" w:date="2019-10-28T15:49:00Z">
        <w:r w:rsidRPr="00A006BD" w:rsidDel="00EE4CE3">
          <w:rPr>
            <w:lang w:val="en-US"/>
          </w:rPr>
          <w:fldChar w:fldCharType="begin"/>
        </w:r>
        <w:r w:rsidRPr="00EE4CE3" w:rsidDel="00EE4CE3">
          <w:rPr>
            <w:lang w:val="en-US"/>
          </w:rPr>
          <w:delInstrText xml:space="preserve"> REF _Ref20064347 \h </w:delInstrText>
        </w:r>
        <w:r w:rsidRPr="00A006BD" w:rsidDel="00EE4CE3">
          <w:rPr>
            <w:lang w:val="en-US"/>
          </w:rPr>
        </w:r>
        <w:r w:rsidRPr="00A006BD" w:rsidDel="00EE4CE3">
          <w:rPr>
            <w:lang w:val="en-US"/>
          </w:rPr>
          <w:fldChar w:fldCharType="separate"/>
        </w:r>
        <w:r w:rsidR="001B6890" w:rsidRPr="00EE4CE3" w:rsidDel="00EE4CE3">
          <w:rPr>
            <w:lang w:val="en-US"/>
          </w:rPr>
          <w:delText xml:space="preserve">Table </w:delText>
        </w:r>
        <w:r w:rsidR="001B6890" w:rsidRPr="00EE4CE3" w:rsidDel="00EE4CE3">
          <w:rPr>
            <w:noProof/>
            <w:lang w:val="en-US"/>
          </w:rPr>
          <w:delText>2</w:delText>
        </w:r>
        <w:r w:rsidRPr="00A006BD" w:rsidDel="00EE4CE3">
          <w:rPr>
            <w:lang w:val="en-US"/>
          </w:rPr>
          <w:fldChar w:fldCharType="end"/>
        </w:r>
      </w:del>
      <w:r w:rsidRPr="00A006BD">
        <w:rPr>
          <w:lang w:val="en-US"/>
        </w:rPr>
        <w:t xml:space="preserve">, greatly varying in terms of </w:t>
      </w:r>
      <w:del w:id="580" w:author="Calil Amaral" w:date="2019-10-28T15:49:00Z">
        <w:r w:rsidRPr="00A006BD" w:rsidDel="00EE4CE3">
          <w:rPr>
            <w:lang w:val="en-US"/>
          </w:rPr>
          <w:delText xml:space="preserve">dimensions, </w:delText>
        </w:r>
      </w:del>
      <w:r w:rsidRPr="00A006BD">
        <w:rPr>
          <w:lang w:val="en-US"/>
        </w:rPr>
        <w:t xml:space="preserve">output power and emission wavelength (λ) </w:t>
      </w:r>
      <w:r>
        <w:rPr>
          <w:rStyle w:val="FootnoteReference"/>
          <w:lang w:val="en-US"/>
        </w:rPr>
        <w:fldChar w:fldCharType="begin" w:fldLock="1"/>
      </w:r>
      <w:r w:rsidR="003450BF">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publisher":"Springer","publisher-place":"Aachen, Germany","title":"Tailored Light 1 - High Power Lasers for Production","type":"book"},"uris":["http://www.mendeley.com/documents/?uuid=85b576be-4ed6-4666-9fde-e994983500e3"]}],"mendeley":{"formattedCitation":"(POPRAWE; BOUCKE; HOFFMAN, 2018)","plainTextFormattedCitation":"(POPRAWE; BOUCKE; HOFFMAN, 2018)","previouslyFormattedCitation":"[19]"},"properties":{"noteIndex":0},"schema":"https://github.com/citation-style-language/schema/raw/master/csl-citation.json"}</w:instrText>
      </w:r>
      <w:r>
        <w:rPr>
          <w:rStyle w:val="FootnoteReference"/>
          <w:lang w:val="en-US"/>
        </w:rPr>
        <w:fldChar w:fldCharType="separate"/>
      </w:r>
      <w:r w:rsidR="003450BF" w:rsidRPr="003450BF">
        <w:rPr>
          <w:bCs/>
          <w:noProof/>
          <w:lang w:val="en-US"/>
        </w:rPr>
        <w:t>(POPRAWE; BOUCKE; HOFFMAN, 2018)</w:t>
      </w:r>
      <w:r>
        <w:rPr>
          <w:rStyle w:val="FootnoteReference"/>
          <w:lang w:val="en-US"/>
        </w:rPr>
        <w:fldChar w:fldCharType="end"/>
      </w:r>
      <w:r w:rsidRPr="00A006BD">
        <w:rPr>
          <w:lang w:val="en-US"/>
        </w:rPr>
        <w:t>, the last characteristic being of special importance to understand the interaction between laser and matter.</w:t>
      </w:r>
    </w:p>
    <w:p w14:paraId="017D8EA9" w14:textId="77777777" w:rsidR="00CB24C9" w:rsidRDefault="00CB24C9">
      <w:pPr>
        <w:keepNext/>
        <w:ind w:firstLine="0"/>
        <w:jc w:val="center"/>
        <w:rPr>
          <w:ins w:id="581" w:author="Calil Amaral" w:date="2019-10-28T15:05:00Z"/>
        </w:rPr>
        <w:pPrChange w:id="582" w:author="Calil Amaral" w:date="2019-10-28T15:51:00Z">
          <w:pPr>
            <w:ind w:firstLine="0"/>
          </w:pPr>
        </w:pPrChange>
      </w:pPr>
      <w:ins w:id="583" w:author="Calil Amaral" w:date="2019-10-28T15:02:00Z">
        <w:r>
          <w:rPr>
            <w:noProof/>
            <w:lang w:val="en-US"/>
          </w:rPr>
          <w:drawing>
            <wp:inline distT="0" distB="0" distL="0" distR="0" wp14:anchorId="40834427" wp14:editId="2C05026A">
              <wp:extent cx="5618539" cy="2753833"/>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mercial_laser_lines.sv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99990" cy="2793755"/>
                      </a:xfrm>
                      <a:prstGeom prst="rect">
                        <a:avLst/>
                      </a:prstGeom>
                    </pic:spPr>
                  </pic:pic>
                </a:graphicData>
              </a:graphic>
            </wp:inline>
          </w:drawing>
        </w:r>
      </w:ins>
    </w:p>
    <w:p w14:paraId="282EDE59" w14:textId="1EBEB846" w:rsidR="00CB24C9" w:rsidRPr="00BE17F1" w:rsidRDefault="00CB24C9">
      <w:pPr>
        <w:pStyle w:val="Caption"/>
        <w:jc w:val="center"/>
        <w:rPr>
          <w:ins w:id="584" w:author="Calil Amaral" w:date="2019-10-28T15:12:00Z"/>
          <w:lang w:val="en-US"/>
          <w:rPrChange w:id="585" w:author="Calil Amaral" w:date="2019-10-28T15:12:00Z">
            <w:rPr>
              <w:ins w:id="586" w:author="Calil Amaral" w:date="2019-10-28T15:12:00Z"/>
            </w:rPr>
          </w:rPrChange>
        </w:rPr>
        <w:pPrChange w:id="587" w:author="Calil Amaral" w:date="2019-10-28T15:51:00Z">
          <w:pPr>
            <w:pStyle w:val="Caption"/>
          </w:pPr>
        </w:pPrChange>
      </w:pPr>
      <w:bookmarkStart w:id="588" w:name="_Ref23170198"/>
      <w:ins w:id="589" w:author="Calil Amaral" w:date="2019-10-28T15:05:00Z">
        <w:r w:rsidRPr="00BE17F1">
          <w:rPr>
            <w:lang w:val="en-US"/>
            <w:rPrChange w:id="590" w:author="Calil Amaral" w:date="2019-10-28T15:12:00Z">
              <w:rPr/>
            </w:rPrChange>
          </w:rPr>
          <w:t xml:space="preserve">Figure </w:t>
        </w:r>
        <w:r>
          <w:fldChar w:fldCharType="begin"/>
        </w:r>
        <w:r w:rsidRPr="00BE17F1">
          <w:rPr>
            <w:lang w:val="en-US"/>
            <w:rPrChange w:id="591" w:author="Calil Amaral" w:date="2019-10-28T15:12:00Z">
              <w:rPr/>
            </w:rPrChange>
          </w:rPr>
          <w:instrText xml:space="preserve"> SEQ Figure \* ARABIC </w:instrText>
        </w:r>
      </w:ins>
      <w:r>
        <w:fldChar w:fldCharType="separate"/>
      </w:r>
      <w:ins w:id="592" w:author="Calil Amaral" w:date="2019-11-01T02:35:00Z">
        <w:r w:rsidR="001D610F">
          <w:rPr>
            <w:noProof/>
            <w:lang w:val="en-US"/>
          </w:rPr>
          <w:t>5</w:t>
        </w:r>
      </w:ins>
      <w:ins w:id="593" w:author="Calil Amaral" w:date="2019-10-28T15:05:00Z">
        <w:r>
          <w:fldChar w:fldCharType="end"/>
        </w:r>
        <w:bookmarkEnd w:id="588"/>
        <w:r w:rsidRPr="00BE17F1">
          <w:rPr>
            <w:lang w:val="en-US"/>
            <w:rPrChange w:id="594" w:author="Calil Amaral" w:date="2019-10-28T15:12:00Z">
              <w:rPr/>
            </w:rPrChange>
          </w:rPr>
          <w:t xml:space="preserve"> - Wavelengths of commercially available lasers</w:t>
        </w:r>
      </w:ins>
      <w:ins w:id="595" w:author="Calil Amaral" w:date="2019-10-28T15:13:00Z">
        <w:r w:rsidR="00BE17F1">
          <w:rPr>
            <w:lang w:val="en-US"/>
          </w:rPr>
          <w:t xml:space="preserve"> </w:t>
        </w:r>
      </w:ins>
      <w:ins w:id="596" w:author="Calil Amaral" w:date="2019-10-28T15:47:00Z">
        <w:r w:rsidR="00EE4CE3">
          <w:rPr>
            <w:lang w:val="en-US"/>
          </w:rPr>
          <w:fldChar w:fldCharType="begin" w:fldLock="1"/>
        </w:r>
      </w:ins>
      <w:r w:rsidR="003450BF">
        <w:rPr>
          <w:lang w:val="en-US"/>
        </w:rPr>
        <w:instrText>ADDIN CSL_CITATION {"citationItems":[{"id":"ITEM-1","itemData":{"URL":"https://en.wikipedia.org/wiki/List_of_laser_types#/media/File:Commercial_laser_lines.svg","abstract":"Own work.The data and its references can be found in the spreadsheet Commercial laser lines.xls (unfortunately Wikipedia does not allow uploading spreadsheets). Currently most of the data is taken from Weber's book Handbook of laser wavelengths. Laser types with distinct laser lines are shown above the wavelength bar, while below are shown lasers that can emit in a wavelength range. The height of the lines and bars gives an indication of the maximal power/pulse energy commercially available, while the color codifies the type of laser material (see the figure description for details). Most of the data comes from Weber's book Handbook of laser wavelengths,[1] with newer data in particular for the semiconductor lasers.","accessed":{"date-parts":[["2019","10","15"]]},"author":[{"dropping-particle":"","family":"Danh","given":"","non-dropping-particle":"","parse-names":false,"suffix":""}],"id":"ITEM-1","issued":{"date-parts":[["2009"]]},"title":"Commercial Laser Lines","type":"webpage"},"uris":["http://www.mendeley.com/documents/?uuid=ce4c5c7d-28b6-4e03-b446-0048f23f5d7f"]}],"mendeley":{"formattedCitation":"(DANH, 2009)","plainTextFormattedCitation":"(DANH, 2009)","previouslyFormattedCitation":"[20]"},"properties":{"noteIndex":0},"schema":"https://github.com/citation-style-language/schema/raw/master/csl-citation.json"}</w:instrText>
      </w:r>
      <w:r w:rsidR="00EE4CE3">
        <w:rPr>
          <w:lang w:val="en-US"/>
        </w:rPr>
        <w:fldChar w:fldCharType="separate"/>
      </w:r>
      <w:r w:rsidR="003450BF" w:rsidRPr="003450BF">
        <w:rPr>
          <w:i w:val="0"/>
          <w:noProof/>
          <w:lang w:val="en-US"/>
        </w:rPr>
        <w:t>(DANH, 2009)</w:t>
      </w:r>
      <w:ins w:id="597" w:author="Calil Amaral" w:date="2019-10-28T15:47:00Z">
        <w:r w:rsidR="00EE4CE3">
          <w:rPr>
            <w:lang w:val="en-US"/>
          </w:rPr>
          <w:fldChar w:fldCharType="end"/>
        </w:r>
      </w:ins>
    </w:p>
    <w:p w14:paraId="2D729205" w14:textId="499E9C6A" w:rsidR="00BE17F1" w:rsidRPr="00EE4CE3" w:rsidDel="00EE4CE3" w:rsidRDefault="00BE17F1" w:rsidP="00EE4CE3">
      <w:pPr>
        <w:rPr>
          <w:del w:id="598" w:author="Calil Amaral" w:date="2019-10-28T15:48:00Z"/>
          <w:lang w:val="en-US"/>
        </w:rPr>
      </w:pPr>
    </w:p>
    <w:p w14:paraId="2C144396" w14:textId="380E35AC" w:rsidR="00CB363A" w:rsidRPr="00A006BD" w:rsidRDefault="00CB363A" w:rsidP="00CB363A">
      <w:pPr>
        <w:rPr>
          <w:lang w:val="en-US"/>
        </w:rPr>
      </w:pPr>
      <w:del w:id="599" w:author="Calil Amaral" w:date="2019-10-28T15:48:00Z">
        <w:r w:rsidRPr="00A006BD" w:rsidDel="00EE4CE3">
          <w:rPr>
            <w:lang w:val="en-US"/>
          </w:rPr>
          <w:delText xml:space="preserve"> </w:delText>
        </w:r>
      </w:del>
      <w:r w:rsidRPr="00A006BD">
        <w:rPr>
          <w:lang w:val="en-US"/>
        </w:rPr>
        <w:t xml:space="preserve">According to </w:t>
      </w:r>
      <w:proofErr w:type="spellStart"/>
      <w:r w:rsidRPr="00A006BD">
        <w:rPr>
          <w:lang w:val="en-US"/>
        </w:rPr>
        <w:t>Poprawe</w:t>
      </w:r>
      <w:proofErr w:type="spellEnd"/>
      <w:r w:rsidRPr="00A006BD">
        <w:rPr>
          <w:lang w:val="en-US"/>
        </w:rPr>
        <w:t xml:space="preserve"> </w:t>
      </w:r>
      <w:r>
        <w:rPr>
          <w:rStyle w:val="FootnoteReference"/>
          <w:lang w:val="en-US"/>
        </w:rPr>
        <w:fldChar w:fldCharType="begin" w:fldLock="1"/>
      </w:r>
      <w:r w:rsidR="003450BF">
        <w:rPr>
          <w:lang w:val="en-US"/>
        </w:rPr>
        <w:instrText>ADDIN CSL_CITATION {"citationItems":[{"id":"ITEM-1","itemData":{"ISBN":"9783642012365","author":[{"dropping-particle":"","family":"Poprawe","given":"Reinhart","non-dropping-particle":"","parse-names":false,"suffix":""}],"editor":[{"dropping-particle":"","family":"Poprawe","given":"Reinhart","non-dropping-particle":"","parse-names":false,"suffix":""}],"id":"ITEM-1","issued":{"date-parts":[["2016"]]},"publisher":"Springer","publisher-place":"Aachen, Germany","title":"Tailored Light 2 Laser Application Technology","type":"book"},"uris":["http://www.mendeley.com/documents/?uuid=1b7884ef-133e-4a76-b092-1f7249c10c7c"]}],"mendeley":{"formattedCitation":"(POPRAWE, 2016)","plainTextFormattedCitation":"(POPRAWE, 2016)","previouslyFormattedCitation":"[21]"},"properties":{"noteIndex":0},"schema":"https://github.com/citation-style-language/schema/raw/master/csl-citation.json"}</w:instrText>
      </w:r>
      <w:r>
        <w:rPr>
          <w:rStyle w:val="FootnoteReference"/>
          <w:lang w:val="en-US"/>
        </w:rPr>
        <w:fldChar w:fldCharType="separate"/>
      </w:r>
      <w:r w:rsidR="003450BF" w:rsidRPr="003450BF">
        <w:rPr>
          <w:noProof/>
          <w:lang w:val="en-US"/>
        </w:rPr>
        <w:t>(POPRAWE, 2016)</w:t>
      </w:r>
      <w:r>
        <w:rPr>
          <w:rStyle w:val="FootnoteReference"/>
          <w:lang w:val="en-US"/>
        </w:rPr>
        <w:fldChar w:fldCharType="end"/>
      </w:r>
      <w:ins w:id="600" w:author="Milton Pereira" w:date="2019-10-21T17:05:00Z">
        <w:r w:rsidR="00711C95">
          <w:rPr>
            <w:lang w:val="en-US"/>
          </w:rPr>
          <w:t>,</w:t>
        </w:r>
      </w:ins>
      <w:r w:rsidRPr="00A006BD">
        <w:rPr>
          <w:lang w:val="en-US"/>
        </w:rPr>
        <w:t xml:space="preserve"> the fundamental principles involved in laser material processes are related to the absorption of light by the workpiece and its partial conversion to heat. The absorption depends on the wavelength and polarization of the laser light</w:t>
      </w:r>
      <w:r w:rsidR="0010728D">
        <w:rPr>
          <w:lang w:val="en-US"/>
        </w:rPr>
        <w:t>,</w:t>
      </w:r>
      <w:r w:rsidRPr="00A006BD">
        <w:rPr>
          <w:lang w:val="en-US"/>
        </w:rPr>
        <w:t xml:space="preserve"> on the material physical properties </w:t>
      </w:r>
      <w:r w:rsidR="0010728D">
        <w:rPr>
          <w:lang w:val="en-US"/>
        </w:rPr>
        <w:t>and on the</w:t>
      </w:r>
      <w:r w:rsidRPr="00A006BD">
        <w:rPr>
          <w:lang w:val="en-US"/>
        </w:rPr>
        <w:t xml:space="preserve"> characteristics of the workpiece surface </w:t>
      </w:r>
      <w:r>
        <w:rPr>
          <w:rStyle w:val="FootnoteReference"/>
          <w:lang w:val="en-US"/>
        </w:rPr>
        <w:fldChar w:fldCharType="begin" w:fldLock="1"/>
      </w:r>
      <w:r w:rsidR="003450BF">
        <w:rPr>
          <w:lang w:val="en-US"/>
        </w:rPr>
        <w:instrText>ADDIN CSL_CITATION {"citationItems":[{"id":"ITEM-1","itemData":{"ISBN":"9783642012365","author":[{"dropping-particle":"","family":"Poprawe","given":"Reinhart","non-dropping-particle":"","parse-names":false,"suffix":""}],"editor":[{"dropping-particle":"","family":"Poprawe","given":"Reinhart","non-dropping-particle":"","parse-names":false,"suffix":""}],"id":"ITEM-1","issued":{"date-parts":[["2016"]]},"publisher":"Springer","publisher-place":"Aachen, Germany","title":"Tailored Light 2 Laser Application Technology","type":"book"},"uris":["http://www.mendeley.com/documents/?uuid=1b7884ef-133e-4a76-b092-1f7249c10c7c"]}],"mendeley":{"formattedCitation":"(POPRAWE, 2016)","plainTextFormattedCitation":"(POPRAWE, 2016)","previouslyFormattedCitation":"[21]"},"properties":{"noteIndex":0},"schema":"https://github.com/citation-style-language/schema/raw/master/csl-citation.json"}</w:instrText>
      </w:r>
      <w:r>
        <w:rPr>
          <w:rStyle w:val="FootnoteReference"/>
          <w:lang w:val="en-US"/>
        </w:rPr>
        <w:fldChar w:fldCharType="separate"/>
      </w:r>
      <w:r w:rsidR="003450BF" w:rsidRPr="003450BF">
        <w:rPr>
          <w:noProof/>
          <w:lang w:val="en-US"/>
        </w:rPr>
        <w:t>(POPRAWE, 2016)</w:t>
      </w:r>
      <w:r>
        <w:rPr>
          <w:rStyle w:val="FootnoteReference"/>
          <w:lang w:val="en-US"/>
        </w:rPr>
        <w:fldChar w:fldCharType="end"/>
      </w:r>
      <w:r w:rsidRPr="00A006BD">
        <w:rPr>
          <w:lang w:val="en-US"/>
        </w:rPr>
        <w:t xml:space="preserve">. </w:t>
      </w:r>
      <w:r w:rsidRPr="00A006BD">
        <w:rPr>
          <w:lang w:val="en-US"/>
        </w:rPr>
        <w:fldChar w:fldCharType="begin"/>
      </w:r>
      <w:r w:rsidRPr="00A006BD">
        <w:rPr>
          <w:lang w:val="en-US"/>
        </w:rPr>
        <w:instrText xml:space="preserve"> REF _Ref20099915 \h </w:instrText>
      </w:r>
      <w:r w:rsidRPr="00A006BD">
        <w:rPr>
          <w:lang w:val="en-US"/>
        </w:rPr>
      </w:r>
      <w:del w:id="601" w:author="Calil Amaral" w:date="2019-11-01T02:28:00Z">
        <w:r w:rsidRPr="00A006BD" w:rsidDel="00CA3217">
          <w:rPr>
            <w:lang w:val="en-US"/>
          </w:rPr>
          <w:fldChar w:fldCharType="separate"/>
        </w:r>
      </w:del>
      <w:del w:id="602" w:author="Calil Amaral" w:date="2019-10-28T15:52:00Z">
        <w:r w:rsidR="001B6890" w:rsidRPr="00A006BD" w:rsidDel="00EE4CE3">
          <w:rPr>
            <w:lang w:val="en-US"/>
          </w:rPr>
          <w:delText xml:space="preserve">Figure </w:delText>
        </w:r>
        <w:r w:rsidR="001B6890" w:rsidDel="00EE4CE3">
          <w:rPr>
            <w:noProof/>
            <w:lang w:val="en-US"/>
          </w:rPr>
          <w:delText>5</w:delText>
        </w:r>
      </w:del>
      <w:r w:rsidRPr="00A006BD">
        <w:rPr>
          <w:lang w:val="en-US"/>
        </w:rPr>
        <w:fldChar w:fldCharType="end"/>
      </w:r>
      <w:r w:rsidRPr="00A006BD">
        <w:rPr>
          <w:lang w:val="en-US"/>
        </w:rPr>
        <w:t xml:space="preserve"> </w:t>
      </w:r>
      <w:r w:rsidR="00EE5C37">
        <w:rPr>
          <w:lang w:val="en-US"/>
        </w:rPr>
        <w:t xml:space="preserve">(a) </w:t>
      </w:r>
      <w:r w:rsidRPr="00A006BD">
        <w:rPr>
          <w:lang w:val="en-US"/>
        </w:rPr>
        <w:t xml:space="preserve">illustrates absorption coefficients of different metals as a function of the wavelength of the incident radiation </w:t>
      </w:r>
      <w:r w:rsidR="0010728D">
        <w:rPr>
          <w:lang w:val="en-US"/>
        </w:rPr>
        <w:t>showing</w:t>
      </w:r>
      <w:r w:rsidRPr="00A006BD">
        <w:rPr>
          <w:lang w:val="en-US"/>
        </w:rPr>
        <w:t xml:space="preserve"> that certain laser sources are better absorbed by specific materials.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95"/>
      </w:tblGrid>
      <w:tr w:rsidR="00CB363A" w:rsidRPr="00834510" w:rsidDel="00637DFB" w14:paraId="10FA197C" w14:textId="7EC7780D" w:rsidTr="00CB363A">
        <w:trPr>
          <w:del w:id="603" w:author="Calil Amaral" w:date="2019-11-01T00:39:00Z"/>
        </w:trPr>
        <w:tc>
          <w:tcPr>
            <w:tcW w:w="4566" w:type="dxa"/>
          </w:tcPr>
          <w:p w14:paraId="20719C59" w14:textId="50977DD9" w:rsidR="00CB363A" w:rsidRPr="00834510" w:rsidDel="00637DFB" w:rsidRDefault="00CB363A" w:rsidP="00CB363A">
            <w:pPr>
              <w:keepNext/>
              <w:ind w:firstLine="0"/>
              <w:jc w:val="center"/>
              <w:rPr>
                <w:del w:id="604" w:author="Calil Amaral" w:date="2019-11-01T00:39:00Z"/>
                <w:rPrChange w:id="605" w:author="Calil Amaral" w:date="2019-11-01T02:24:00Z">
                  <w:rPr>
                    <w:del w:id="606" w:author="Calil Amaral" w:date="2019-11-01T00:39:00Z"/>
                  </w:rPr>
                </w:rPrChange>
              </w:rPr>
            </w:pPr>
            <w:commentRangeStart w:id="607"/>
            <w:del w:id="608" w:author="Calil Amaral" w:date="2019-11-01T00:39:00Z">
              <w:r w:rsidRPr="00A006BD" w:rsidDel="00637DFB">
                <w:rPr>
                  <w:noProof/>
                  <w:lang w:eastAsia="pt-BR"/>
                </w:rPr>
                <w:drawing>
                  <wp:inline distT="0" distB="0" distL="0" distR="0" wp14:anchorId="4908B619" wp14:editId="45A42595">
                    <wp:extent cx="2502089" cy="2051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5857" cy="2086928"/>
                            </a:xfrm>
                            <a:prstGeom prst="rect">
                              <a:avLst/>
                            </a:prstGeom>
                          </pic:spPr>
                        </pic:pic>
                      </a:graphicData>
                    </a:graphic>
                  </wp:inline>
                </w:drawing>
              </w:r>
              <w:commentRangeEnd w:id="607"/>
              <w:r w:rsidR="00711C95" w:rsidDel="00637DFB">
                <w:rPr>
                  <w:rStyle w:val="CommentReference"/>
                  <w:lang w:val="pt-BR"/>
                </w:rPr>
                <w:commentReference w:id="607"/>
              </w:r>
            </w:del>
          </w:p>
        </w:tc>
        <w:tc>
          <w:tcPr>
            <w:tcW w:w="4495" w:type="dxa"/>
          </w:tcPr>
          <w:p w14:paraId="4187C76B" w14:textId="6E138AFA" w:rsidR="00CB363A" w:rsidRPr="00834510" w:rsidDel="00637DFB" w:rsidRDefault="0010728D" w:rsidP="00CB363A">
            <w:pPr>
              <w:keepNext/>
              <w:ind w:firstLine="0"/>
              <w:jc w:val="center"/>
              <w:rPr>
                <w:del w:id="609" w:author="Calil Amaral" w:date="2019-11-01T00:39:00Z"/>
                <w:rPrChange w:id="610" w:author="Calil Amaral" w:date="2019-11-01T02:24:00Z">
                  <w:rPr>
                    <w:del w:id="611" w:author="Calil Amaral" w:date="2019-11-01T00:39:00Z"/>
                  </w:rPr>
                </w:rPrChange>
              </w:rPr>
            </w:pPr>
            <w:del w:id="612" w:author="Calil Amaral" w:date="2019-11-01T00:39:00Z">
              <w:r w:rsidDel="00637DFB">
                <w:rPr>
                  <w:noProof/>
                  <w:lang w:eastAsia="pt-BR"/>
                </w:rPr>
                <w:drawing>
                  <wp:inline distT="0" distB="0" distL="0" distR="0" wp14:anchorId="72830DC8" wp14:editId="5F062C8D">
                    <wp:extent cx="2457878" cy="208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6934" cy="2132844"/>
                            </a:xfrm>
                            <a:prstGeom prst="rect">
                              <a:avLst/>
                            </a:prstGeom>
                          </pic:spPr>
                        </pic:pic>
                      </a:graphicData>
                    </a:graphic>
                  </wp:inline>
                </w:drawing>
              </w:r>
            </w:del>
          </w:p>
        </w:tc>
      </w:tr>
      <w:tr w:rsidR="00CB363A" w:rsidRPr="00834510" w:rsidDel="00637DFB" w14:paraId="594BB968" w14:textId="72C8F009" w:rsidTr="00CB363A">
        <w:trPr>
          <w:del w:id="613" w:author="Calil Amaral" w:date="2019-11-01T00:39:00Z"/>
        </w:trPr>
        <w:tc>
          <w:tcPr>
            <w:tcW w:w="4566" w:type="dxa"/>
          </w:tcPr>
          <w:p w14:paraId="65B053B4" w14:textId="7CFC00A3" w:rsidR="00CB363A" w:rsidRPr="00834510" w:rsidDel="00637DFB" w:rsidRDefault="00CB363A" w:rsidP="00CB363A">
            <w:pPr>
              <w:keepNext/>
              <w:ind w:firstLine="0"/>
              <w:jc w:val="center"/>
              <w:rPr>
                <w:del w:id="614" w:author="Calil Amaral" w:date="2019-11-01T00:39:00Z"/>
                <w:rPrChange w:id="615" w:author="Calil Amaral" w:date="2019-11-01T02:24:00Z">
                  <w:rPr>
                    <w:del w:id="616" w:author="Calil Amaral" w:date="2019-11-01T00:39:00Z"/>
                  </w:rPr>
                </w:rPrChange>
              </w:rPr>
            </w:pPr>
            <w:del w:id="617" w:author="Calil Amaral" w:date="2019-11-01T00:39:00Z">
              <w:r w:rsidRPr="00834510" w:rsidDel="00637DFB">
                <w:rPr>
                  <w:rPrChange w:id="618" w:author="Calil Amaral" w:date="2019-11-01T02:24:00Z">
                    <w:rPr/>
                  </w:rPrChange>
                </w:rPr>
                <w:delText>(a)</w:delText>
              </w:r>
            </w:del>
          </w:p>
        </w:tc>
        <w:tc>
          <w:tcPr>
            <w:tcW w:w="4495" w:type="dxa"/>
          </w:tcPr>
          <w:p w14:paraId="3888204B" w14:textId="30BA367C" w:rsidR="00CB363A" w:rsidRPr="00834510" w:rsidDel="00637DFB" w:rsidRDefault="00CB363A" w:rsidP="00CB363A">
            <w:pPr>
              <w:keepNext/>
              <w:ind w:firstLine="0"/>
              <w:jc w:val="center"/>
              <w:rPr>
                <w:del w:id="619" w:author="Calil Amaral" w:date="2019-11-01T00:39:00Z"/>
                <w:rPrChange w:id="620" w:author="Calil Amaral" w:date="2019-11-01T02:24:00Z">
                  <w:rPr>
                    <w:del w:id="621" w:author="Calil Amaral" w:date="2019-11-01T00:39:00Z"/>
                  </w:rPr>
                </w:rPrChange>
              </w:rPr>
            </w:pPr>
            <w:del w:id="622" w:author="Calil Amaral" w:date="2019-11-01T00:39:00Z">
              <w:r w:rsidRPr="00834510" w:rsidDel="00637DFB">
                <w:rPr>
                  <w:rPrChange w:id="623" w:author="Calil Amaral" w:date="2019-11-01T02:24:00Z">
                    <w:rPr/>
                  </w:rPrChange>
                </w:rPr>
                <w:delText>(b)</w:delText>
              </w:r>
            </w:del>
          </w:p>
        </w:tc>
      </w:tr>
    </w:tbl>
    <w:p w14:paraId="4914B4A8" w14:textId="77085158" w:rsidR="00CB363A" w:rsidRPr="00A006BD" w:rsidDel="00637DFB" w:rsidRDefault="00CB363A" w:rsidP="00CB363A">
      <w:pPr>
        <w:pStyle w:val="Caption"/>
        <w:jc w:val="center"/>
        <w:rPr>
          <w:del w:id="624" w:author="Calil Amaral" w:date="2019-11-01T00:39:00Z"/>
          <w:i w:val="0"/>
          <w:iCs w:val="0"/>
          <w:lang w:val="en-US"/>
        </w:rPr>
      </w:pPr>
      <w:bookmarkStart w:id="625" w:name="_Ref20099915"/>
      <w:del w:id="626" w:author="Calil Amaral" w:date="2019-11-01T00:39:00Z">
        <w:r w:rsidRPr="00A006BD" w:rsidDel="00637DFB">
          <w:rPr>
            <w:lang w:val="en-US"/>
          </w:rPr>
          <w:delText xml:space="preserve">Figure </w:delText>
        </w:r>
        <w:r w:rsidRPr="00A006BD" w:rsidDel="00637DFB">
          <w:rPr>
            <w:lang w:val="en-US"/>
          </w:rPr>
          <w:fldChar w:fldCharType="begin"/>
        </w:r>
        <w:r w:rsidRPr="00637DFB" w:rsidDel="00637DFB">
          <w:rPr>
            <w:i w:val="0"/>
            <w:iCs w:val="0"/>
            <w:lang w:val="en-US"/>
          </w:rPr>
          <w:delInstrText xml:space="preserve"> SEQ Figure \* ARABIC </w:delInstrText>
        </w:r>
        <w:r w:rsidRPr="00A006BD" w:rsidDel="00637DFB">
          <w:rPr>
            <w:lang w:val="en-US"/>
          </w:rPr>
          <w:fldChar w:fldCharType="separate"/>
        </w:r>
      </w:del>
      <w:del w:id="627" w:author="Calil Amaral" w:date="2019-10-28T15:05:00Z">
        <w:r w:rsidR="001B6890" w:rsidRPr="0094365A" w:rsidDel="00CB24C9">
          <w:rPr>
            <w:noProof/>
            <w:lang w:val="en-US"/>
          </w:rPr>
          <w:delText>5</w:delText>
        </w:r>
      </w:del>
      <w:del w:id="628" w:author="Calil Amaral" w:date="2019-11-01T00:39:00Z">
        <w:r w:rsidRPr="00A006BD" w:rsidDel="00637DFB">
          <w:rPr>
            <w:lang w:val="en-US"/>
          </w:rPr>
          <w:fldChar w:fldCharType="end"/>
        </w:r>
        <w:bookmarkEnd w:id="625"/>
        <w:r w:rsidRPr="00A006BD" w:rsidDel="00637DFB">
          <w:rPr>
            <w:lang w:val="en-US"/>
          </w:rPr>
          <w:delText xml:space="preserve"> – </w:delText>
        </w:r>
        <w:r w:rsidDel="00637DFB">
          <w:rPr>
            <w:lang w:val="en-US"/>
          </w:rPr>
          <w:delText xml:space="preserve">(a) </w:delText>
        </w:r>
        <w:r w:rsidRPr="00A006BD" w:rsidDel="00637DFB">
          <w:rPr>
            <w:lang w:val="en-US"/>
          </w:rPr>
          <w:delText xml:space="preserve">Absorption coefficient of a variety of metals as function of the wavelength of the incident radiation </w:delText>
        </w:r>
        <w:r w:rsidDel="00637DFB">
          <w:rPr>
            <w:rStyle w:val="FootnoteReference"/>
            <w:lang w:val="en-US"/>
          </w:rPr>
          <w:fldChar w:fldCharType="begin" w:fldLock="1"/>
        </w:r>
        <w:r w:rsidR="00637DFB" w:rsidDel="00637DFB">
          <w:rPr>
            <w:i w:val="0"/>
            <w:lang w:val="en-US"/>
          </w:rPr>
          <w:delInstrText>ADDIN CSL_CITATION {"citationItems":[{"id":"ITEM-1","itemData":{"ISBN":"3540526749","author":[{"dropping-particle":"","family":"Herziger","given":"G","non-dropping-particle":"","parse-names":false,"suffix":""},{"dropping-particle":"","family":"Weber","given":"H","non-dropping-particle":"","parse-names":false,"suffix":""}],"id":"ITEM-1","issued":{"date-parts":[["1998"]]},"title":"Laser in Technik und Forschung","type":"book"},"uris":["http://www.mendeley.com/documents/?uuid=da5365c1-23b0-4354-830c-9e1130ded9fc"]}],"mendeley":{"formattedCitation":"(HERZIGER; WEBER, 1998)","plainTextFormattedCitation":"(HERZIGER; WEBER, 1998)","previouslyFormattedCitation":"[22]"},"properties":{"noteIndex":0},"schema":"https://github.com/citation-style-language/schema/raw/master/csl-citation.json"}</w:delInstrText>
        </w:r>
        <w:r w:rsidDel="00637DFB">
          <w:rPr>
            <w:rStyle w:val="FootnoteReference"/>
            <w:lang w:val="en-US"/>
          </w:rPr>
          <w:fldChar w:fldCharType="separate"/>
        </w:r>
        <w:r w:rsidR="00637DFB" w:rsidRPr="00637DFB" w:rsidDel="00637DFB">
          <w:rPr>
            <w:i w:val="0"/>
            <w:noProof/>
            <w:lang w:val="en-US"/>
          </w:rPr>
          <w:delText>(HERZIGER; WEBER, 1998)</w:delText>
        </w:r>
        <w:r w:rsidDel="00637DFB">
          <w:rPr>
            <w:rStyle w:val="FootnoteReference"/>
            <w:lang w:val="en-US"/>
          </w:rPr>
          <w:fldChar w:fldCharType="end"/>
        </w:r>
        <w:r w:rsidDel="00637DFB">
          <w:rPr>
            <w:i w:val="0"/>
            <w:iCs w:val="0"/>
            <w:lang w:val="en-US"/>
          </w:rPr>
          <w:delText xml:space="preserve">; (b) Example of focusing feature of disk laser beam and power density distribution at focal point </w:delText>
        </w:r>
        <w:r w:rsidDel="00637DFB">
          <w:rPr>
            <w:rStyle w:val="FootnoteReference"/>
            <w:i w:val="0"/>
            <w:iCs w:val="0"/>
            <w:lang w:val="en-US"/>
          </w:rPr>
          <w:fldChar w:fldCharType="begin" w:fldLock="1"/>
        </w:r>
        <w:r w:rsidR="00637DFB" w:rsidDel="00637DFB">
          <w:rPr>
            <w:i w:val="0"/>
            <w:iCs w:val="0"/>
            <w:lang w:val="en-US"/>
          </w:rPr>
          <w:delInstrText>ADDIN CSL_CITATION {"citationItems":[{"id":"ITEM-1","itemData":{"DOI":"10.1080/09507116.2016.1223204","ISSN":"17542138","abstract":"This research was performed with the objective of clarifying the effect of welding speed on melt flows during melt-run welding of SUS304 stainless steel plates with a 6-kW power laser beam on the basis of three-dimensional X-ray transmission in-situ observation. As welding speed increased from 25 mm/s to 250 mm/s, three kinds of welds characterized by porosity formation, no defects or underfilling due to spatters were produced. The average and the maximum values of measured melt flow velocity were three and ten times higher than the welding speed, respectively. Two kinds of circulation flows at the inlet or the tip of a keyhole were confirmed to control heat transfer in a molten pool. It was found that the circulation flows were so sensitive to the welding speed that bubbles resulting in porosity or spatters were often formed. Accoriding to the X-ray observation of the spatters formation with tungsten carbide (WC) tracers, as the melt flow rose along the keyhole wall, the velocity was accelerated from 0.24 m/s to 0.54 m/s near the keyhole inlet. Consequently, the melt flows made the convex surface behind the keyhole grow higher, resulting in spattering.","author":[{"dropping-particle":"","family":"Kawahito","given":"Yousuke","non-dropping-particle":"","parse-names":false,"suffix":""},{"dropping-particle":"","family":"Uemura","given":"Yousuke","non-dropping-particle":"","parse-names":false,"suffix":""},{"dropping-particle":"","family":"Doi","given":"Yuichiro","non-dropping-particle":"","parse-names":false,"suffix":""},{"dropping-particle":"","family":"Mizutani","given":"Masami","non-dropping-particle":"","parse-names":false,"suffix":""},{"dropping-particle":"","family":"Nishimoto","given":"Kouji","non-dropping-particle":"","parse-names":false,"suffix":""},{"dropping-particle":"","family":"Kawakami","given":"Hiroshi","non-dropping-particle":"","parse-names":false,"suffix":""},{"dropping-particle":"","family":"Tanaka","given":"Manabu","non-dropping-particle":"","parse-names":false,"suffix":""},{"dropping-particle":"","family":"Fujii","given":"Hidetoshi","non-dropping-particle":"","parse-names":false,"suffix":""},{"dropping-particle":"","family":"Nakata","given":"Kazuhiro","non-dropping-particle":"","parse-names":false,"suffix":""},{"dropping-particle":"","family":"Katayama","given":"Seiji","non-dropping-particle":"","parse-names":false,"suffix":""}],"container-title":"Welding International","id":"ITEM-1","issue":"3","issued":{"date-parts":[["2016"]]},"page":"206-213","publisher":"Taylor &amp; Francis","title":"Elucidation of the effect of welding speed on melt flows in high-brightness and high-power laser welding of stainless steel on basis of three-dimensional X-ray transmission in situ observation","type":"article-journal","volume":"31"},"uris":["http://www.mendeley.com/documents/?uuid=b7ebdcbf-5dd0-4c51-911f-b598e7fb128c"]}],"mendeley":{"formattedCitation":"(KAWAHITO et al., 2016)","plainTextFormattedCitation":"(KAWAHITO et al., 2016)","previouslyFormattedCitation":"[23]"},"properties":{"noteIndex":0},"schema":"https://github.com/citation-style-language/schema/raw/master/csl-citation.json"}</w:delInstrText>
        </w:r>
        <w:r w:rsidDel="00637DFB">
          <w:rPr>
            <w:rStyle w:val="FootnoteReference"/>
            <w:i w:val="0"/>
            <w:iCs w:val="0"/>
            <w:lang w:val="en-US"/>
          </w:rPr>
          <w:fldChar w:fldCharType="separate"/>
        </w:r>
        <w:r w:rsidR="00637DFB" w:rsidRPr="00637DFB" w:rsidDel="00637DFB">
          <w:rPr>
            <w:bCs/>
            <w:i w:val="0"/>
            <w:iCs w:val="0"/>
            <w:noProof/>
            <w:lang w:val="en-US"/>
          </w:rPr>
          <w:delText>(KAWAHITO et al., 2016)</w:delText>
        </w:r>
        <w:r w:rsidDel="00637DFB">
          <w:rPr>
            <w:rStyle w:val="FootnoteReference"/>
            <w:i w:val="0"/>
            <w:iCs w:val="0"/>
            <w:lang w:val="en-US"/>
          </w:rPr>
          <w:fldChar w:fldCharType="end"/>
        </w:r>
        <w:r w:rsidDel="00637DFB">
          <w:rPr>
            <w:i w:val="0"/>
            <w:iCs w:val="0"/>
            <w:lang w:val="en-US"/>
          </w:rPr>
          <w:delText>.</w:delText>
        </w:r>
      </w:del>
    </w:p>
    <w:p w14:paraId="3A635DC2" w14:textId="370F442A" w:rsidR="00CB363A" w:rsidRPr="00A006BD" w:rsidRDefault="00CB363A" w:rsidP="00CB363A">
      <w:pPr>
        <w:rPr>
          <w:lang w:val="en-US"/>
        </w:rPr>
      </w:pPr>
      <w:r w:rsidRPr="00A006BD">
        <w:rPr>
          <w:lang w:val="en-US"/>
        </w:rPr>
        <w:t>The laser energy is not homogeneously distributed along a cross section of a laser beam</w:t>
      </w:r>
      <w:r w:rsidR="0010728D">
        <w:rPr>
          <w:lang w:val="en-US"/>
        </w:rPr>
        <w:t xml:space="preserve"> as illustrates </w:t>
      </w:r>
      <w:r w:rsidR="0010728D">
        <w:rPr>
          <w:lang w:val="en-US"/>
        </w:rPr>
        <w:fldChar w:fldCharType="begin"/>
      </w:r>
      <w:r w:rsidR="0010728D">
        <w:rPr>
          <w:lang w:val="en-US"/>
        </w:rPr>
        <w:instrText xml:space="preserve"> REF _Ref20099915 \h </w:instrText>
      </w:r>
      <w:r w:rsidR="0010728D">
        <w:rPr>
          <w:lang w:val="en-US"/>
        </w:rPr>
      </w:r>
      <w:del w:id="629" w:author="Calil Amaral" w:date="2019-11-01T02:28:00Z">
        <w:r w:rsidR="0010728D" w:rsidDel="00CA3217">
          <w:rPr>
            <w:lang w:val="en-US"/>
          </w:rPr>
          <w:fldChar w:fldCharType="separate"/>
        </w:r>
      </w:del>
      <w:del w:id="630" w:author="Calil Amaral" w:date="2019-10-28T15:52:00Z">
        <w:r w:rsidR="001B6890" w:rsidRPr="00A006BD" w:rsidDel="00EE4CE3">
          <w:rPr>
            <w:lang w:val="en-US"/>
          </w:rPr>
          <w:delText xml:space="preserve">Figure </w:delText>
        </w:r>
        <w:r w:rsidR="001B6890" w:rsidDel="00EE4CE3">
          <w:rPr>
            <w:noProof/>
            <w:lang w:val="en-US"/>
          </w:rPr>
          <w:delText>5</w:delText>
        </w:r>
      </w:del>
      <w:r w:rsidR="0010728D">
        <w:rPr>
          <w:lang w:val="en-US"/>
        </w:rPr>
        <w:fldChar w:fldCharType="end"/>
      </w:r>
      <w:r w:rsidR="0010728D">
        <w:rPr>
          <w:lang w:val="en-US"/>
        </w:rPr>
        <w:t xml:space="preserve"> (b)</w:t>
      </w:r>
      <w:r w:rsidRPr="00A006BD">
        <w:rPr>
          <w:lang w:val="en-US"/>
        </w:rPr>
        <w:t xml:space="preserve"> and its distribution depends on the wavelength, beam quality and the focusing optics. From the irradiated surface, a heat front moves into the inner material by conduction due to the developed temperature gradients. The heat flux lead to rise in temperature, depending on the absorbed intensity, the duration of the interaction, the beam radius at the surface, the velocity of the workpiece relative to the laser beam and the thermo-physical parameters of the material like heat conductivity and heat capacity </w:t>
      </w:r>
      <w:r>
        <w:rPr>
          <w:rStyle w:val="FootnoteReference"/>
          <w:lang w:val="en-US"/>
        </w:rPr>
        <w:fldChar w:fldCharType="begin" w:fldLock="1"/>
      </w:r>
      <w:r w:rsidR="003450BF">
        <w:rPr>
          <w:lang w:val="en-US"/>
        </w:rPr>
        <w:instrText>ADDIN CSL_CITATION {"citationItems":[{"id":"ITEM-1","itemData":{"ISBN":"9783642012365","author":[{"dropping-particle":"","family":"Poprawe","given":"Reinhart","non-dropping-particle":"","parse-names":false,"suffix":""}],"editor":[{"dropping-particle":"","family":"Poprawe","given":"Reinhart","non-dropping-particle":"","parse-names":false,"suffix":""}],"id":"ITEM-1","issued":{"date-parts":[["2016"]]},"publisher":"Springer","publisher-place":"Aachen, Germany","title":"Tailored Light 2 Laser Application Technology","type":"book"},"uris":["http://www.mendeley.com/documents/?uuid=1b7884ef-133e-4a76-b092-1f7249c10c7c"]}],"mendeley":{"formattedCitation":"(POPRAWE, 2016)","plainTextFormattedCitation":"(POPRAWE, 2016)","previouslyFormattedCitation":"[21]"},"properties":{"noteIndex":0},"schema":"https://github.com/citation-style-language/schema/raw/master/csl-citation.json"}</w:instrText>
      </w:r>
      <w:r>
        <w:rPr>
          <w:rStyle w:val="FootnoteReference"/>
          <w:lang w:val="en-US"/>
        </w:rPr>
        <w:fldChar w:fldCharType="separate"/>
      </w:r>
      <w:r w:rsidR="003450BF" w:rsidRPr="003450BF">
        <w:rPr>
          <w:noProof/>
          <w:lang w:val="en-US"/>
        </w:rPr>
        <w:t>(POPRAWE, 2016)</w:t>
      </w:r>
      <w:r>
        <w:rPr>
          <w:rStyle w:val="FootnoteReference"/>
          <w:lang w:val="en-US"/>
        </w:rPr>
        <w:fldChar w:fldCharType="end"/>
      </w:r>
      <w:r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95"/>
      </w:tblGrid>
      <w:tr w:rsidR="00637DFB" w14:paraId="68511512" w14:textId="77777777" w:rsidTr="00174FF3">
        <w:trPr>
          <w:ins w:id="631" w:author="Calil Amaral" w:date="2019-11-01T00:39:00Z"/>
        </w:trPr>
        <w:tc>
          <w:tcPr>
            <w:tcW w:w="4566" w:type="dxa"/>
          </w:tcPr>
          <w:p w14:paraId="7EE19D20" w14:textId="77777777" w:rsidR="00637DFB" w:rsidRDefault="00637DFB" w:rsidP="00174FF3">
            <w:pPr>
              <w:keepNext/>
              <w:ind w:firstLine="0"/>
              <w:jc w:val="center"/>
              <w:rPr>
                <w:ins w:id="632" w:author="Calil Amaral" w:date="2019-11-01T00:39:00Z"/>
              </w:rPr>
            </w:pPr>
            <w:commentRangeStart w:id="633"/>
            <w:ins w:id="634" w:author="Calil Amaral" w:date="2019-11-01T00:39:00Z">
              <w:r w:rsidRPr="00A006BD">
                <w:rPr>
                  <w:noProof/>
                  <w:lang w:eastAsia="pt-BR"/>
                </w:rPr>
                <w:lastRenderedPageBreak/>
                <w:drawing>
                  <wp:inline distT="0" distB="0" distL="0" distR="0" wp14:anchorId="133C5AA8" wp14:editId="0D6E8792">
                    <wp:extent cx="2502089" cy="20510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5857" cy="2086928"/>
                            </a:xfrm>
                            <a:prstGeom prst="rect">
                              <a:avLst/>
                            </a:prstGeom>
                          </pic:spPr>
                        </pic:pic>
                      </a:graphicData>
                    </a:graphic>
                  </wp:inline>
                </w:drawing>
              </w:r>
              <w:commentRangeEnd w:id="633"/>
              <w:r>
                <w:rPr>
                  <w:rStyle w:val="CommentReference"/>
                  <w:lang w:val="pt-BR"/>
                </w:rPr>
                <w:commentReference w:id="633"/>
              </w:r>
            </w:ins>
          </w:p>
        </w:tc>
        <w:tc>
          <w:tcPr>
            <w:tcW w:w="4495" w:type="dxa"/>
          </w:tcPr>
          <w:p w14:paraId="3055D820" w14:textId="77777777" w:rsidR="00637DFB" w:rsidRDefault="00637DFB" w:rsidP="00174FF3">
            <w:pPr>
              <w:keepNext/>
              <w:ind w:firstLine="0"/>
              <w:jc w:val="center"/>
              <w:rPr>
                <w:ins w:id="635" w:author="Calil Amaral" w:date="2019-11-01T00:39:00Z"/>
              </w:rPr>
            </w:pPr>
            <w:ins w:id="636" w:author="Calil Amaral" w:date="2019-11-01T00:39:00Z">
              <w:r>
                <w:rPr>
                  <w:noProof/>
                  <w:lang w:eastAsia="pt-BR"/>
                </w:rPr>
                <w:drawing>
                  <wp:inline distT="0" distB="0" distL="0" distR="0" wp14:anchorId="6453A9C7" wp14:editId="78A52AE7">
                    <wp:extent cx="2457878" cy="2082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6934" cy="2132844"/>
                            </a:xfrm>
                            <a:prstGeom prst="rect">
                              <a:avLst/>
                            </a:prstGeom>
                          </pic:spPr>
                        </pic:pic>
                      </a:graphicData>
                    </a:graphic>
                  </wp:inline>
                </w:drawing>
              </w:r>
            </w:ins>
          </w:p>
        </w:tc>
      </w:tr>
      <w:tr w:rsidR="00637DFB" w14:paraId="2A79B037" w14:textId="77777777" w:rsidTr="00174FF3">
        <w:trPr>
          <w:ins w:id="637" w:author="Calil Amaral" w:date="2019-11-01T00:39:00Z"/>
        </w:trPr>
        <w:tc>
          <w:tcPr>
            <w:tcW w:w="4566" w:type="dxa"/>
          </w:tcPr>
          <w:p w14:paraId="09A23E64" w14:textId="77777777" w:rsidR="00637DFB" w:rsidRDefault="00637DFB" w:rsidP="00174FF3">
            <w:pPr>
              <w:keepNext/>
              <w:ind w:firstLine="0"/>
              <w:jc w:val="center"/>
              <w:rPr>
                <w:ins w:id="638" w:author="Calil Amaral" w:date="2019-11-01T00:39:00Z"/>
              </w:rPr>
            </w:pPr>
            <w:ins w:id="639" w:author="Calil Amaral" w:date="2019-11-01T00:39:00Z">
              <w:r>
                <w:t>(a)</w:t>
              </w:r>
            </w:ins>
          </w:p>
        </w:tc>
        <w:tc>
          <w:tcPr>
            <w:tcW w:w="4495" w:type="dxa"/>
          </w:tcPr>
          <w:p w14:paraId="3040368E" w14:textId="77777777" w:rsidR="00637DFB" w:rsidRDefault="00637DFB" w:rsidP="00174FF3">
            <w:pPr>
              <w:keepNext/>
              <w:ind w:firstLine="0"/>
              <w:jc w:val="center"/>
              <w:rPr>
                <w:ins w:id="640" w:author="Calil Amaral" w:date="2019-11-01T00:39:00Z"/>
              </w:rPr>
            </w:pPr>
            <w:ins w:id="641" w:author="Calil Amaral" w:date="2019-11-01T00:39:00Z">
              <w:r>
                <w:t>(b)</w:t>
              </w:r>
            </w:ins>
          </w:p>
        </w:tc>
      </w:tr>
    </w:tbl>
    <w:p w14:paraId="196A0486" w14:textId="78399B5F" w:rsidR="00637DFB" w:rsidRPr="00A006BD" w:rsidRDefault="00637DFB" w:rsidP="00637DFB">
      <w:pPr>
        <w:pStyle w:val="Caption"/>
        <w:jc w:val="center"/>
        <w:rPr>
          <w:ins w:id="642" w:author="Calil Amaral" w:date="2019-11-01T00:39:00Z"/>
          <w:i w:val="0"/>
          <w:iCs w:val="0"/>
          <w:lang w:val="en-US"/>
        </w:rPr>
      </w:pPr>
      <w:ins w:id="643" w:author="Calil Amaral" w:date="2019-11-01T00:39:00Z">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ns w:id="644" w:author="Calil Amaral" w:date="2019-11-01T02:35:00Z">
        <w:r w:rsidR="001D610F">
          <w:rPr>
            <w:noProof/>
            <w:lang w:val="en-US"/>
          </w:rPr>
          <w:t>6</w:t>
        </w:r>
      </w:ins>
      <w:ins w:id="645" w:author="Calil Amaral" w:date="2019-11-01T00:39:00Z">
        <w:r w:rsidRPr="00A006BD">
          <w:rPr>
            <w:lang w:val="en-US"/>
          </w:rPr>
          <w:fldChar w:fldCharType="end"/>
        </w:r>
        <w:r w:rsidRPr="00A006BD">
          <w:rPr>
            <w:lang w:val="en-US"/>
          </w:rPr>
          <w:t xml:space="preserve"> – </w:t>
        </w:r>
        <w:r>
          <w:rPr>
            <w:lang w:val="en-US"/>
          </w:rPr>
          <w:t xml:space="preserve">(a) </w:t>
        </w:r>
        <w:r w:rsidRPr="00A006BD">
          <w:rPr>
            <w:lang w:val="en-US"/>
          </w:rPr>
          <w:t xml:space="preserve">Absorption coefficient of a variety of metals as function of the wavelength of the incident radiation </w:t>
        </w:r>
        <w:r>
          <w:rPr>
            <w:rStyle w:val="FootnoteReference"/>
            <w:lang w:val="en-US"/>
          </w:rPr>
          <w:fldChar w:fldCharType="begin" w:fldLock="1"/>
        </w:r>
      </w:ins>
      <w:r w:rsidR="003450BF">
        <w:rPr>
          <w:i w:val="0"/>
          <w:lang w:val="en-US"/>
        </w:rPr>
        <w:instrText>ADDIN CSL_CITATION {"citationItems":[{"id":"ITEM-1","itemData":{"ISBN":"3540526749","author":[{"dropping-particle":"","family":"Herziger","given":"G","non-dropping-particle":"","parse-names":false,"suffix":""},{"dropping-particle":"","family":"Weber","given":"H","non-dropping-particle":"","parse-names":false,"suffix":""}],"id":"ITEM-1","issued":{"date-parts":[["1998"]]},"publisher":"Springer Berlin","publisher-place":"Berlin","title":"Laser in Technik und Forschung","type":"book"},"uris":["http://www.mendeley.com/documents/?uuid=da5365c1-23b0-4354-830c-9e1130ded9fc"]}],"mendeley":{"formattedCitation":"(HERZIGER; WEBER, 1998)","plainTextFormattedCitation":"(HERZIGER; WEBER, 1998)","previouslyFormattedCitation":"[22]"},"properties":{"noteIndex":0},"schema":"https://github.com/citation-style-language/schema/raw/master/csl-citation.json"}</w:instrText>
      </w:r>
      <w:ins w:id="646" w:author="Calil Amaral" w:date="2019-11-01T00:39:00Z">
        <w:r>
          <w:rPr>
            <w:rStyle w:val="FootnoteReference"/>
            <w:lang w:val="en-US"/>
          </w:rPr>
          <w:fldChar w:fldCharType="separate"/>
        </w:r>
      </w:ins>
      <w:r w:rsidR="003450BF" w:rsidRPr="003450BF">
        <w:rPr>
          <w:i w:val="0"/>
          <w:noProof/>
          <w:lang w:val="en-US"/>
        </w:rPr>
        <w:t>(HERZIGER; WEBER, 1998)</w:t>
      </w:r>
      <w:ins w:id="647" w:author="Calil Amaral" w:date="2019-11-01T00:39:00Z">
        <w:r>
          <w:rPr>
            <w:rStyle w:val="FootnoteReference"/>
            <w:lang w:val="en-US"/>
          </w:rPr>
          <w:fldChar w:fldCharType="end"/>
        </w:r>
        <w:r>
          <w:rPr>
            <w:i w:val="0"/>
            <w:iCs w:val="0"/>
            <w:lang w:val="en-US"/>
          </w:rPr>
          <w:t xml:space="preserve">; (b) Example of focusing feature of disk laser beam and power density distribution at focal point </w:t>
        </w:r>
        <w:r>
          <w:rPr>
            <w:rStyle w:val="FootnoteReference"/>
            <w:i w:val="0"/>
            <w:iCs w:val="0"/>
            <w:lang w:val="en-US"/>
          </w:rPr>
          <w:fldChar w:fldCharType="begin" w:fldLock="1"/>
        </w:r>
      </w:ins>
      <w:r w:rsidR="003450BF">
        <w:rPr>
          <w:i w:val="0"/>
          <w:iCs w:val="0"/>
          <w:lang w:val="en-US"/>
        </w:rPr>
        <w:instrText>ADDIN CSL_CITATION {"citationItems":[{"id":"ITEM-1","itemData":{"DOI":"10.1080/09507116.2016.1223204","ISSN":"17542138","abstract":"This research was performed with the objective of clarifying the effect of welding speed on melt flows during melt-run welding of SUS304 stainless steel plates with a 6-kW power laser beam on the basis of three-dimensional X-ray transmission in-situ observation. As welding speed increased from 25 mm/s to 250 mm/s, three kinds of welds characterized by porosity formation, no defects or underfilling due to spatters were produced. The average and the maximum values of measured melt flow velocity were three and ten times higher than the welding speed, respectively. Two kinds of circulation flows at the inlet or the tip of a keyhole were confirmed to control heat transfer in a molten pool. It was found that the circulation flows were so sensitive to the welding speed that bubbles resulting in porosity or spatters were often formed. Accoriding to the X-ray observation of the spatters formation with tungsten carbide (WC) tracers, as the melt flow rose along the keyhole wall, the velocity was accelerated from 0.24 m/s to 0.54 m/s near the keyhole inlet. Consequently, the melt flows made the convex surface behind the keyhole grow higher, resulting in spattering.","author":[{"dropping-particle":"","family":"Kawahito","given":"Yousuke","non-dropping-particle":"","parse-names":false,"suffix":""},{"dropping-particle":"","family":"Uemura","given":"Yousuke","non-dropping-particle":"","parse-names":false,"suffix":""},{"dropping-particle":"","family":"Doi","given":"Yuichiro","non-dropping-particle":"","parse-names":false,"suffix":""},{"dropping-particle":"","family":"Mizutani","given":"Masami","non-dropping-particle":"","parse-names":false,"suffix":""},{"dropping-particle":"","family":"Nishimoto","given":"Kouji","non-dropping-particle":"","parse-names":false,"suffix":""},{"dropping-particle":"","family":"Kawakami","given":"Hiroshi","non-dropping-particle":"","parse-names":false,"suffix":""},{"dropping-particle":"","family":"Tanaka","given":"Manabu","non-dropping-particle":"","parse-names":false,"suffix":""},{"dropping-particle":"","family":"Fujii","given":"Hidetoshi","non-dropping-particle":"","parse-names":false,"suffix":""},{"dropping-particle":"","family":"Nakata","given":"Kazuhiro","non-dropping-particle":"","parse-names":false,"suffix":""},{"dropping-particle":"","family":"Katayama","given":"Seiji","non-dropping-particle":"","parse-names":false,"suffix":""}],"container-title":"Welding International","id":"ITEM-1","issue":"3","issued":{"date-parts":[["2016"]]},"page":"206-213","publisher":"Taylor &amp; Francis","title":"Elucidation of the effect of welding speed on melt flows in high-brightness and high-power laser welding of stainless steel on basis of three-dimensional X-ray transmission in situ observation","type":"article-journal","volume":"31"},"uris":["http://www.mendeley.com/documents/?uuid=b7ebdcbf-5dd0-4c51-911f-b598e7fb128c"]}],"mendeley":{"formattedCitation":"(KAWAHITO et al., 2016)","plainTextFormattedCitation":"(KAWAHITO et al., 2016)","previouslyFormattedCitation":"[23]"},"properties":{"noteIndex":0},"schema":"https://github.com/citation-style-language/schema/raw/master/csl-citation.json"}</w:instrText>
      </w:r>
      <w:ins w:id="648" w:author="Calil Amaral" w:date="2019-11-01T00:39:00Z">
        <w:r>
          <w:rPr>
            <w:rStyle w:val="FootnoteReference"/>
            <w:i w:val="0"/>
            <w:iCs w:val="0"/>
            <w:lang w:val="en-US"/>
          </w:rPr>
          <w:fldChar w:fldCharType="separate"/>
        </w:r>
      </w:ins>
      <w:r w:rsidR="003450BF" w:rsidRPr="003450BF">
        <w:rPr>
          <w:bCs/>
          <w:i w:val="0"/>
          <w:iCs w:val="0"/>
          <w:noProof/>
          <w:lang w:val="en-US"/>
        </w:rPr>
        <w:t>(KAWAHITO et al., 2016)</w:t>
      </w:r>
      <w:ins w:id="649" w:author="Calil Amaral" w:date="2019-11-01T00:39:00Z">
        <w:r>
          <w:rPr>
            <w:rStyle w:val="FootnoteReference"/>
            <w:i w:val="0"/>
            <w:iCs w:val="0"/>
            <w:lang w:val="en-US"/>
          </w:rPr>
          <w:fldChar w:fldCharType="end"/>
        </w:r>
        <w:r>
          <w:rPr>
            <w:i w:val="0"/>
            <w:iCs w:val="0"/>
            <w:lang w:val="en-US"/>
          </w:rPr>
          <w:t>.</w:t>
        </w:r>
      </w:ins>
    </w:p>
    <w:p w14:paraId="6F52A564" w14:textId="152591A3" w:rsidR="00164600" w:rsidRPr="00CB363A" w:rsidRDefault="00CB363A" w:rsidP="00164600">
      <w:pPr>
        <w:rPr>
          <w:lang w:val="en-US"/>
        </w:rPr>
      </w:pPr>
      <w:r w:rsidRPr="00A006BD">
        <w:rPr>
          <w:lang w:val="en-US"/>
        </w:rPr>
        <w:t>High energy intensities available at a small controllable area on the intersection between the laser beam and the workpiece surface, make the laser a well-suited tool for additive manufacturing processes. With the right combination of laser source and material, it is possible to melt and deposit metal on specific regions of a workpiece creating metallurgical bonds, layer by layer, until whole functional components are built.</w:t>
      </w:r>
    </w:p>
    <w:p w14:paraId="66CCA8E2" w14:textId="18459AE5" w:rsidR="00C6691F" w:rsidRPr="00A006BD" w:rsidRDefault="00CB363A" w:rsidP="00CB363A">
      <w:pPr>
        <w:pStyle w:val="Heading2"/>
        <w:rPr>
          <w:lang w:val="en-US"/>
        </w:rPr>
      </w:pPr>
      <w:bookmarkStart w:id="650" w:name="_Toc23173669"/>
      <w:r>
        <w:rPr>
          <w:lang w:val="en-US"/>
        </w:rPr>
        <w:t>DIRECTED ENERGY DEPOSITION LASER WITH POWDER (DED-LP)</w:t>
      </w:r>
      <w:bookmarkEnd w:id="650"/>
    </w:p>
    <w:p w14:paraId="6F0E85FD" w14:textId="2E3F5CF6" w:rsidR="005B400B" w:rsidRPr="00A006BD" w:rsidRDefault="00C644FE" w:rsidP="00B42BF5">
      <w:pPr>
        <w:rPr>
          <w:lang w:val="en-US"/>
        </w:rPr>
      </w:pPr>
      <w:r w:rsidRPr="00A006BD">
        <w:rPr>
          <w:lang w:val="en-US"/>
        </w:rPr>
        <w:t>In contrast to powder bed</w:t>
      </w:r>
      <w:r w:rsidR="00694668" w:rsidRPr="00A006BD">
        <w:rPr>
          <w:lang w:val="en-US"/>
        </w:rPr>
        <w:t xml:space="preserve"> technologies, DED</w:t>
      </w:r>
      <w:r w:rsidR="00C6691F" w:rsidRPr="00A006BD">
        <w:rPr>
          <w:lang w:val="en-US"/>
        </w:rPr>
        <w:t>-L</w:t>
      </w:r>
      <w:r w:rsidR="009C214F">
        <w:rPr>
          <w:lang w:val="en-US"/>
        </w:rPr>
        <w:t>P</w:t>
      </w:r>
      <w:r w:rsidR="00694668" w:rsidRPr="00A006BD">
        <w:rPr>
          <w:lang w:val="en-US"/>
        </w:rPr>
        <w:t xml:space="preserve"> technology provides a high build rate and allows for larger build volumes</w:t>
      </w:r>
      <w:r w:rsidR="006969E1" w:rsidRPr="00A006BD">
        <w:rPr>
          <w:lang w:val="en-US"/>
        </w:rPr>
        <w:t xml:space="preserve"> although presenting lower layer thickness resolution</w:t>
      </w:r>
      <w:r w:rsidR="00694668" w:rsidRPr="00A006BD">
        <w:rPr>
          <w:lang w:val="en-US"/>
        </w:rPr>
        <w:t>. Depending on the main parameters, build rates up to 300 cm</w:t>
      </w:r>
      <w:r w:rsidR="00694668" w:rsidRPr="00A006BD">
        <w:rPr>
          <w:vertAlign w:val="superscript"/>
          <w:lang w:val="en-US"/>
        </w:rPr>
        <w:t>3</w:t>
      </w:r>
      <w:r w:rsidR="00694668" w:rsidRPr="00A006BD">
        <w:rPr>
          <w:lang w:val="en-US"/>
        </w:rPr>
        <w:t xml:space="preserve">/h can be achieved using a layer thickness of 40 </w:t>
      </w:r>
      <w:proofErr w:type="spellStart"/>
      <w:r w:rsidR="00694668" w:rsidRPr="00A006BD">
        <w:rPr>
          <w:lang w:val="en-US"/>
        </w:rPr>
        <w:t>μm</w:t>
      </w:r>
      <w:proofErr w:type="spellEnd"/>
      <w:r w:rsidR="00694668" w:rsidRPr="00A006BD">
        <w:rPr>
          <w:lang w:val="en-US"/>
        </w:rPr>
        <w:t xml:space="preserve"> – 1 mm. Feed rates between 4</w:t>
      </w:r>
      <w:r w:rsidR="00D76A4B" w:rsidRPr="00A006BD">
        <w:rPr>
          <w:lang w:val="en-US"/>
        </w:rPr>
        <w:t xml:space="preserve"> </w:t>
      </w:r>
      <w:r w:rsidR="00694668" w:rsidRPr="00A006BD">
        <w:rPr>
          <w:lang w:val="en-US"/>
        </w:rPr>
        <w:t xml:space="preserve">g/min and 30 g/min are realized for the deposition of metal powder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694668" w:rsidRPr="00A006BD">
        <w:rPr>
          <w:lang w:val="en-US"/>
        </w:rPr>
        <w:t>.</w:t>
      </w:r>
      <w:r w:rsidR="006218D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2A2287" w:rsidRPr="00834510" w:rsidDel="00BA6502" w14:paraId="54BAB505" w14:textId="7795DD88" w:rsidTr="002A2287">
        <w:trPr>
          <w:del w:id="651" w:author="Calil Amaral" w:date="2019-10-28T15:53:00Z"/>
        </w:trPr>
        <w:tc>
          <w:tcPr>
            <w:tcW w:w="9071" w:type="dxa"/>
            <w:gridSpan w:val="3"/>
          </w:tcPr>
          <w:p w14:paraId="60E1E27D" w14:textId="486C235F" w:rsidR="002A2287" w:rsidRPr="00834510" w:rsidDel="00BA6502" w:rsidRDefault="002A2287" w:rsidP="00A428BA">
            <w:pPr>
              <w:ind w:firstLine="0"/>
              <w:jc w:val="center"/>
              <w:rPr>
                <w:del w:id="652" w:author="Calil Amaral" w:date="2019-10-28T15:53:00Z"/>
                <w:rPrChange w:id="653" w:author="Calil Amaral" w:date="2019-11-01T02:24:00Z">
                  <w:rPr>
                    <w:del w:id="654" w:author="Calil Amaral" w:date="2019-10-28T15:53:00Z"/>
                  </w:rPr>
                </w:rPrChange>
              </w:rPr>
            </w:pPr>
            <w:del w:id="655" w:author="Calil Amaral" w:date="2019-10-28T15:53:00Z">
              <w:r w:rsidRPr="00A006BD" w:rsidDel="00BA6502">
                <w:rPr>
                  <w:noProof/>
                  <w:lang w:eastAsia="pt-BR"/>
                </w:rPr>
                <w:drawing>
                  <wp:inline distT="0" distB="0" distL="0" distR="0" wp14:anchorId="58AF2D8B" wp14:editId="255F98C4">
                    <wp:extent cx="4800600" cy="1564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0987" cy="1574292"/>
                            </a:xfrm>
                            <a:prstGeom prst="rect">
                              <a:avLst/>
                            </a:prstGeom>
                          </pic:spPr>
                        </pic:pic>
                      </a:graphicData>
                    </a:graphic>
                  </wp:inline>
                </w:drawing>
              </w:r>
            </w:del>
          </w:p>
        </w:tc>
      </w:tr>
      <w:tr w:rsidR="002A2287" w:rsidRPr="00834510" w:rsidDel="00BA6502" w14:paraId="6FA0E95C" w14:textId="4EE5A2E2" w:rsidTr="002A2287">
        <w:trPr>
          <w:del w:id="656" w:author="Calil Amaral" w:date="2019-10-28T15:53:00Z"/>
        </w:trPr>
        <w:tc>
          <w:tcPr>
            <w:tcW w:w="3225" w:type="dxa"/>
          </w:tcPr>
          <w:p w14:paraId="19BF51F7" w14:textId="569D9312" w:rsidR="002A2287" w:rsidRPr="00834510" w:rsidDel="00BA6502" w:rsidRDefault="002A2287" w:rsidP="002A2287">
            <w:pPr>
              <w:ind w:firstLine="0"/>
              <w:jc w:val="center"/>
              <w:rPr>
                <w:del w:id="657" w:author="Calil Amaral" w:date="2019-10-28T15:53:00Z"/>
                <w:rPrChange w:id="658" w:author="Calil Amaral" w:date="2019-11-01T02:24:00Z">
                  <w:rPr>
                    <w:del w:id="659" w:author="Calil Amaral" w:date="2019-10-28T15:53:00Z"/>
                  </w:rPr>
                </w:rPrChange>
              </w:rPr>
            </w:pPr>
            <w:del w:id="660" w:author="Calil Amaral" w:date="2019-10-28T15:53:00Z">
              <w:r w:rsidRPr="00834510" w:rsidDel="00BA6502">
                <w:rPr>
                  <w:rPrChange w:id="661" w:author="Calil Amaral" w:date="2019-11-01T02:24:00Z">
                    <w:rPr/>
                  </w:rPrChange>
                </w:rPr>
                <w:delText>(a)</w:delText>
              </w:r>
            </w:del>
          </w:p>
        </w:tc>
        <w:tc>
          <w:tcPr>
            <w:tcW w:w="2985" w:type="dxa"/>
          </w:tcPr>
          <w:p w14:paraId="5BB83FB4" w14:textId="43C2B6A9" w:rsidR="002A2287" w:rsidRPr="00834510" w:rsidDel="00BA6502" w:rsidRDefault="002A2287" w:rsidP="002A2287">
            <w:pPr>
              <w:ind w:firstLine="0"/>
              <w:jc w:val="center"/>
              <w:rPr>
                <w:del w:id="662" w:author="Calil Amaral" w:date="2019-10-28T15:53:00Z"/>
                <w:rPrChange w:id="663" w:author="Calil Amaral" w:date="2019-11-01T02:24:00Z">
                  <w:rPr>
                    <w:del w:id="664" w:author="Calil Amaral" w:date="2019-10-28T15:53:00Z"/>
                  </w:rPr>
                </w:rPrChange>
              </w:rPr>
            </w:pPr>
            <w:del w:id="665" w:author="Calil Amaral" w:date="2019-10-28T15:53:00Z">
              <w:r w:rsidRPr="00834510" w:rsidDel="00BA6502">
                <w:rPr>
                  <w:rPrChange w:id="666" w:author="Calil Amaral" w:date="2019-11-01T02:24:00Z">
                    <w:rPr/>
                  </w:rPrChange>
                </w:rPr>
                <w:delText>(b)</w:delText>
              </w:r>
            </w:del>
          </w:p>
        </w:tc>
        <w:tc>
          <w:tcPr>
            <w:tcW w:w="2861" w:type="dxa"/>
          </w:tcPr>
          <w:p w14:paraId="4670C777" w14:textId="5ED5E601" w:rsidR="002A2287" w:rsidRPr="00834510" w:rsidDel="00BA6502" w:rsidRDefault="002A2287" w:rsidP="002A2287">
            <w:pPr>
              <w:keepNext/>
              <w:ind w:firstLine="0"/>
              <w:jc w:val="center"/>
              <w:rPr>
                <w:del w:id="667" w:author="Calil Amaral" w:date="2019-10-28T15:53:00Z"/>
                <w:rPrChange w:id="668" w:author="Calil Amaral" w:date="2019-11-01T02:24:00Z">
                  <w:rPr>
                    <w:del w:id="669" w:author="Calil Amaral" w:date="2019-10-28T15:53:00Z"/>
                  </w:rPr>
                </w:rPrChange>
              </w:rPr>
            </w:pPr>
            <w:del w:id="670" w:author="Calil Amaral" w:date="2019-10-28T15:53:00Z">
              <w:r w:rsidRPr="00834510" w:rsidDel="00BA6502">
                <w:rPr>
                  <w:rPrChange w:id="671" w:author="Calil Amaral" w:date="2019-11-01T02:24:00Z">
                    <w:rPr/>
                  </w:rPrChange>
                </w:rPr>
                <w:delText>(c)</w:delText>
              </w:r>
            </w:del>
          </w:p>
        </w:tc>
      </w:tr>
    </w:tbl>
    <w:p w14:paraId="2F7220F7" w14:textId="17DBB57C" w:rsidR="002A2287" w:rsidRPr="00A006BD" w:rsidDel="00BA6502" w:rsidRDefault="002A2287" w:rsidP="002A2287">
      <w:pPr>
        <w:pStyle w:val="Caption"/>
        <w:rPr>
          <w:del w:id="672" w:author="Calil Amaral" w:date="2019-10-28T15:53:00Z"/>
          <w:lang w:val="en-US"/>
        </w:rPr>
      </w:pPr>
      <w:bookmarkStart w:id="673" w:name="_Ref20167232"/>
      <w:del w:id="674" w:author="Calil Amaral" w:date="2019-10-28T15:53:00Z">
        <w:r w:rsidRPr="00A006BD" w:rsidDel="00BA6502">
          <w:rPr>
            <w:lang w:val="en-US"/>
          </w:rPr>
          <w:delText xml:space="preserve">Figure </w:delText>
        </w:r>
        <w:r w:rsidRPr="00A006BD" w:rsidDel="00BA6502">
          <w:rPr>
            <w:i w:val="0"/>
            <w:iCs w:val="0"/>
            <w:lang w:val="en-US"/>
          </w:rPr>
          <w:fldChar w:fldCharType="begin"/>
        </w:r>
        <w:r w:rsidRPr="00BA6502" w:rsidDel="00BA6502">
          <w:rPr>
            <w:i w:val="0"/>
            <w:iCs w:val="0"/>
            <w:lang w:val="en-US"/>
          </w:rPr>
          <w:delInstrText xml:space="preserve"> SEQ Figure \* ARABIC </w:delInstrText>
        </w:r>
        <w:r w:rsidRPr="00A006BD" w:rsidDel="00BA6502">
          <w:rPr>
            <w:i w:val="0"/>
            <w:iCs w:val="0"/>
            <w:lang w:val="en-US"/>
          </w:rPr>
          <w:fldChar w:fldCharType="separate"/>
        </w:r>
      </w:del>
      <w:del w:id="675" w:author="Calil Amaral" w:date="2019-10-28T15:05:00Z">
        <w:r w:rsidR="001B6890" w:rsidRPr="00BA6502" w:rsidDel="00CB24C9">
          <w:rPr>
            <w:i w:val="0"/>
            <w:iCs w:val="0"/>
            <w:noProof/>
            <w:lang w:val="en-US"/>
          </w:rPr>
          <w:delText>6</w:delText>
        </w:r>
      </w:del>
      <w:del w:id="676" w:author="Calil Amaral" w:date="2019-10-28T15:53:00Z">
        <w:r w:rsidRPr="00A006BD" w:rsidDel="00BA6502">
          <w:rPr>
            <w:i w:val="0"/>
            <w:iCs w:val="0"/>
            <w:lang w:val="en-US"/>
          </w:rPr>
          <w:fldChar w:fldCharType="end"/>
        </w:r>
        <w:bookmarkEnd w:id="673"/>
        <w:r w:rsidRPr="00A006BD" w:rsidDel="00BA6502">
          <w:rPr>
            <w:lang w:val="en-US"/>
          </w:rPr>
          <w:delText xml:space="preserve"> – IN718 helicopter engine combustion chamber fabricated by a five-axis laser DED process. (a) Deposition showing the 2.5-dimensional tool path; (b) Multiaxis deposition; (c) Finished part </w:delText>
        </w:r>
        <w:r w:rsidR="007F43BA" w:rsidDel="00BA6502">
          <w:rPr>
            <w:rStyle w:val="FootnoteReference"/>
            <w:i w:val="0"/>
            <w:iCs w:val="0"/>
            <w:lang w:val="en-US"/>
          </w:rPr>
          <w:fldChar w:fldCharType="begin" w:fldLock="1"/>
        </w:r>
        <w:r w:rsidR="00960749" w:rsidDel="00BA6502">
          <w:rPr>
            <w:i w:val="0"/>
            <w:lang w:val="en-US"/>
          </w:rPr>
          <w:del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delInstrText>
        </w:r>
        <w:r w:rsidR="007F43BA" w:rsidDel="00BA6502">
          <w:rPr>
            <w:rStyle w:val="FootnoteReference"/>
            <w:i w:val="0"/>
            <w:iCs w:val="0"/>
            <w:lang w:val="en-US"/>
          </w:rPr>
          <w:fldChar w:fldCharType="separate"/>
        </w:r>
        <w:r w:rsidR="0036105F" w:rsidRPr="0036105F" w:rsidDel="00BA6502">
          <w:rPr>
            <w:i w:val="0"/>
            <w:noProof/>
            <w:lang w:val="en-US"/>
          </w:rPr>
          <w:delText>[3]</w:delText>
        </w:r>
        <w:r w:rsidR="007F43BA" w:rsidDel="00BA6502">
          <w:rPr>
            <w:rStyle w:val="FootnoteReference"/>
            <w:i w:val="0"/>
            <w:iCs w:val="0"/>
            <w:lang w:val="en-US"/>
          </w:rPr>
          <w:fldChar w:fldCharType="end"/>
        </w:r>
        <w:r w:rsidRPr="00A006BD" w:rsidDel="00BA6502">
          <w:rPr>
            <w:lang w:val="en-US"/>
          </w:rPr>
          <w:delText>.</w:delText>
        </w:r>
      </w:del>
    </w:p>
    <w:p w14:paraId="03D5488E" w14:textId="7595F10B" w:rsidR="005B400B" w:rsidRDefault="006218D7" w:rsidP="00520427">
      <w:pPr>
        <w:rPr>
          <w:ins w:id="677" w:author="Calil Amaral" w:date="2019-10-28T15:53:00Z"/>
          <w:lang w:val="en-US"/>
        </w:rPr>
      </w:pPr>
      <w:r w:rsidRPr="00A006BD">
        <w:rPr>
          <w:lang w:val="en-US"/>
        </w:rPr>
        <w:t xml:space="preserve">Moreover, as the material is melted while being deposited, it is possible to use 4 or 5-axis systems, </w:t>
      </w:r>
      <w:commentRangeStart w:id="678"/>
      <w:r w:rsidR="002A2287" w:rsidRPr="00A006BD">
        <w:rPr>
          <w:lang w:val="en-US"/>
        </w:rPr>
        <w:t xml:space="preserve">as show </w:t>
      </w:r>
      <w:r w:rsidR="002A2287" w:rsidRPr="00A006BD">
        <w:rPr>
          <w:lang w:val="en-US"/>
        </w:rPr>
        <w:fldChar w:fldCharType="begin"/>
      </w:r>
      <w:r w:rsidR="002A2287" w:rsidRPr="00A006BD">
        <w:rPr>
          <w:lang w:val="en-US"/>
        </w:rPr>
        <w:instrText xml:space="preserve"> REF _Ref20167232 \h </w:instrText>
      </w:r>
      <w:r w:rsidR="002A2287" w:rsidRPr="00A006BD">
        <w:rPr>
          <w:lang w:val="en-US"/>
        </w:rPr>
      </w:r>
      <w:del w:id="679" w:author="Calil Amaral" w:date="2019-10-28T16:47:00Z">
        <w:r w:rsidR="002A2287" w:rsidRPr="00A006BD">
          <w:rPr>
            <w:lang w:val="en-US"/>
          </w:rPr>
          <w:fldChar w:fldCharType="separate"/>
        </w:r>
      </w:del>
      <w:del w:id="680" w:author="Calil Amaral" w:date="2019-10-28T15:52:00Z">
        <w:r w:rsidR="001B6890" w:rsidRPr="00A006BD" w:rsidDel="00EE4CE3">
          <w:rPr>
            <w:lang w:val="en-US"/>
          </w:rPr>
          <w:delText xml:space="preserve">Figure </w:delText>
        </w:r>
        <w:r w:rsidR="001B6890" w:rsidDel="00EE4CE3">
          <w:rPr>
            <w:noProof/>
            <w:lang w:val="en-US"/>
          </w:rPr>
          <w:delText>6</w:delText>
        </w:r>
      </w:del>
      <w:r w:rsidR="002A2287" w:rsidRPr="00A006BD">
        <w:rPr>
          <w:lang w:val="en-US"/>
        </w:rPr>
        <w:fldChar w:fldCharType="end"/>
      </w:r>
      <w:commentRangeEnd w:id="678"/>
      <w:r w:rsidR="00711C95">
        <w:rPr>
          <w:rStyle w:val="CommentReference"/>
        </w:rPr>
        <w:commentReference w:id="678"/>
      </w:r>
      <w:r w:rsidRPr="00A006BD">
        <w:rPr>
          <w:lang w:val="en-US"/>
        </w:rPr>
        <w:t>,</w:t>
      </w:r>
      <w:r w:rsidR="00520427" w:rsidRPr="00A006BD">
        <w:rPr>
          <w:lang w:val="en-US"/>
        </w:rPr>
        <w:t xml:space="preserve"> to build structures with high overhang angles, reducing or eliminating the undesired metal support structures and reducing component postprocessing time </w:t>
      </w:r>
      <w:r w:rsidR="007F43BA">
        <w:rPr>
          <w:rStyle w:val="FootnoteReference"/>
          <w:lang w:val="en-US"/>
        </w:rPr>
        <w:fldChar w:fldCharType="begin" w:fldLock="1"/>
      </w:r>
      <w:r w:rsidR="003450BF">
        <w:rPr>
          <w:lang w:val="en-US"/>
        </w:rPr>
        <w:instrText>ADDIN CSL_CITATION {"citationItems":[{"id":"ITEM-1","itemData":{"DOI":"10.1108/RPJ-10-2017-0196","ISSN":"13552546","abstract":"© 2018, Emerald Publishing Limited. Purpose: The purpose of this paper is to systematically review the published slicing methods for additive manufacturing (AM), especially the multi-direction and non-layerwise slicing methods, which are particularly suitable for the directed energy deposition (DED) process to improve the surface quality and eliminate the usage of support structures. Design/methodology/approach: In this paper, the published slicing methods are clarified into three categories: the traditional slicing methods (e.g. the basic and adaptive slicing methods) performed in the powder bed fusion (PBF) system, the multi-direction slicing methods and non-layerwise slicing methods used in DED systems. The traditional slicing methods are reviewed only briefly because a review article already exists for them, and the latter two slicing methods are reviewed comprehensively with further discussion and outlook. Findings: A few traditional slicing approaches were developed in the literature, including basic and adaptive slicing methods. These methods are efficient and robust when they are performed in the PBF system. However, they are retarded in the DED process because costly support structures are required to sustain overhanging parts and their surface quality and contour accuracy are not satisfactory. This limitation has led to the development of various multi-direction and non-layerwise slicing methods to improve the surface quality and enable the production of overhangs with minimum supports. Originality/value: An original review of the AM slicing methods is provided in this paper. For the traditional slicing methods and the multi-direction and non-layerwise slicing method, the published slicing strategies are discussed and compared. Recommendations for future slicing work are also provided.","author":[{"dropping-particle":"","family":"Xu","given":"Jing","non-dropping-particle":"","parse-names":false,"suffix":""},{"dropping-particle":"","family":"Gu","given":"Xizhi","non-dropping-particle":"","parse-names":false,"suffix":""},{"dropping-particle":"","family":"Ding","given":"Donghong","non-dropping-particle":"","parse-names":false,"suffix":""},{"dropping-particle":"","family":"Pan","given":"Zengxi","non-dropping-particle":"","parse-names":false,"suffix":""},{"dropping-particle":"","family":"Chen","given":"Ken","non-dropping-particle":"","parse-names":false,"suffix":""}],"container-title":"Rapid Prototyping Journal","id":"ITEM-1","issue":"6","issued":{"date-parts":[["2018"]]},"page":"1012-1025","title":"A review of slicing methods for directed energy deposition based additive manufacturing","type":"article-journal","volume":"24"},"uris":["http://www.mendeley.com/documents/?uuid=1f1ca914-a6ff-48c8-9fbf-8a2586cca595"]}],"mendeley":{"formattedCitation":"(XU et al., 2018)","plainTextFormattedCitation":"(XU et al., 2018)","previouslyFormattedCitation":"[24]"},"properties":{"noteIndex":0},"schema":"https://github.com/citation-style-language/schema/raw/master/csl-citation.json"}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(XU et al., 2018)</w:t>
      </w:r>
      <w:r w:rsidR="007F43BA">
        <w:rPr>
          <w:rStyle w:val="FootnoteReference"/>
          <w:lang w:val="en-US"/>
        </w:rPr>
        <w:fldChar w:fldCharType="end"/>
      </w:r>
      <w:r w:rsidR="00520427" w:rsidRPr="00A006BD">
        <w:rPr>
          <w:lang w:val="en-US"/>
        </w:rPr>
        <w:t>.</w:t>
      </w:r>
      <w:r w:rsidRPr="00A006BD">
        <w:rPr>
          <w:lang w:val="en-US"/>
        </w:rPr>
        <w:t xml:space="preserve"> </w:t>
      </w:r>
      <w:r w:rsidR="00520427" w:rsidRPr="00A006BD">
        <w:rPr>
          <w:lang w:val="en-US"/>
        </w:rPr>
        <w:t xml:space="preserve">One particular benefit of this characteristic is the potential to </w:t>
      </w:r>
      <w:r w:rsidR="00C6691F" w:rsidRPr="00A006BD">
        <w:rPr>
          <w:lang w:val="en-US"/>
        </w:rPr>
        <w:t>deposit material</w:t>
      </w:r>
      <w:r w:rsidRPr="00A006BD">
        <w:rPr>
          <w:lang w:val="en-US"/>
        </w:rPr>
        <w:t xml:space="preserve"> onto </w:t>
      </w:r>
      <w:r w:rsidR="005B400B" w:rsidRPr="00A006BD">
        <w:rPr>
          <w:lang w:val="en-US"/>
        </w:rPr>
        <w:t>curved</w:t>
      </w:r>
      <w:r w:rsidRPr="00A006BD">
        <w:rPr>
          <w:lang w:val="en-US"/>
        </w:rPr>
        <w:t xml:space="preserve"> surfaces and existing metal structures.  For this reason, one of the DED </w:t>
      </w:r>
      <w:r w:rsidR="006969E1" w:rsidRPr="00A006BD">
        <w:rPr>
          <w:lang w:val="en-US"/>
        </w:rPr>
        <w:t>technologies</w:t>
      </w:r>
      <w:r w:rsidRPr="00A006BD">
        <w:rPr>
          <w:lang w:val="en-US"/>
        </w:rPr>
        <w:t>, referred to as laser Cladding, is often used to repair damaged parts, particularly for the aerospace industry</w:t>
      </w:r>
      <w:r w:rsidR="005C1BEA">
        <w:rPr>
          <w:lang w:val="en-US"/>
        </w:rPr>
        <w:t xml:space="preserve"> </w:t>
      </w:r>
      <w:r w:rsidR="005C1BEA">
        <w:rPr>
          <w:lang w:val="en-US"/>
        </w:rPr>
        <w:fldChar w:fldCharType="begin" w:fldLock="1"/>
      </w:r>
      <w:r w:rsidR="003450BF">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Repair","type":"article-journal","volume":"9"},"uris":["http://www.mendeley.com/documents/?uuid=d4146e66-ccd6-4641-a6d4-f493ba3dfb36"]}],"mendeley":{"formattedCitation":"(SABOORI et al., 2019)","plainTextFormattedCitation":"(SABOORI et al., 2019)","previouslyFormattedCitation":"[5]"},"properties":{"noteIndex":0},"schema":"https://github.com/citation-style-language/schema/raw/master/csl-citation.json"}</w:instrText>
      </w:r>
      <w:r w:rsidR="005C1BEA">
        <w:rPr>
          <w:lang w:val="en-US"/>
        </w:rPr>
        <w:fldChar w:fldCharType="separate"/>
      </w:r>
      <w:r w:rsidR="003450BF" w:rsidRPr="003450BF">
        <w:rPr>
          <w:noProof/>
          <w:lang w:val="en-US"/>
        </w:rPr>
        <w:t>(SABOORI et al., 2019)</w:t>
      </w:r>
      <w:r w:rsidR="005C1BEA">
        <w:rPr>
          <w:lang w:val="en-US"/>
        </w:rPr>
        <w:fldChar w:fldCharType="end"/>
      </w:r>
      <w:r w:rsidRPr="00A006BD">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BA6502" w:rsidRPr="00A006BD" w14:paraId="74CC848B" w14:textId="77777777" w:rsidTr="00764B91">
        <w:trPr>
          <w:ins w:id="681" w:author="Calil Amaral" w:date="2019-10-28T15:53:00Z"/>
        </w:trPr>
        <w:tc>
          <w:tcPr>
            <w:tcW w:w="9071" w:type="dxa"/>
            <w:gridSpan w:val="3"/>
          </w:tcPr>
          <w:p w14:paraId="1042FC0F" w14:textId="77777777" w:rsidR="00BA6502" w:rsidRPr="00A006BD" w:rsidRDefault="00BA6502" w:rsidP="00764B91">
            <w:pPr>
              <w:ind w:firstLine="0"/>
              <w:jc w:val="center"/>
              <w:rPr>
                <w:ins w:id="682" w:author="Calil Amaral" w:date="2019-10-28T15:53:00Z"/>
              </w:rPr>
            </w:pPr>
            <w:ins w:id="683" w:author="Calil Amaral" w:date="2019-10-28T15:53:00Z">
              <w:r w:rsidRPr="00A006BD">
                <w:rPr>
                  <w:noProof/>
                  <w:lang w:eastAsia="pt-BR"/>
                </w:rPr>
                <w:lastRenderedPageBreak/>
                <w:drawing>
                  <wp:inline distT="0" distB="0" distL="0" distR="0" wp14:anchorId="1DC22059" wp14:editId="195F6694">
                    <wp:extent cx="5350967" cy="174374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7658" cy="1850200"/>
                            </a:xfrm>
                            <a:prstGeom prst="rect">
                              <a:avLst/>
                            </a:prstGeom>
                          </pic:spPr>
                        </pic:pic>
                      </a:graphicData>
                    </a:graphic>
                  </wp:inline>
                </w:drawing>
              </w:r>
            </w:ins>
          </w:p>
        </w:tc>
      </w:tr>
      <w:tr w:rsidR="00BA6502" w:rsidRPr="00A006BD" w14:paraId="2DDECBC1" w14:textId="77777777" w:rsidTr="00764B91">
        <w:trPr>
          <w:ins w:id="684" w:author="Calil Amaral" w:date="2019-10-28T15:53:00Z"/>
        </w:trPr>
        <w:tc>
          <w:tcPr>
            <w:tcW w:w="3225" w:type="dxa"/>
          </w:tcPr>
          <w:p w14:paraId="6505B211" w14:textId="2379D4AA" w:rsidR="00BA6502" w:rsidRPr="00A006BD" w:rsidRDefault="00524566" w:rsidP="00764B91">
            <w:pPr>
              <w:ind w:firstLine="0"/>
              <w:jc w:val="center"/>
              <w:rPr>
                <w:ins w:id="685" w:author="Calil Amaral" w:date="2019-10-28T15:53:00Z"/>
              </w:rPr>
            </w:pPr>
            <w:ins w:id="686" w:author="Calil Amaral" w:date="2019-11-01T00:24:00Z">
              <w:r>
                <w:t xml:space="preserve">         </w:t>
              </w:r>
            </w:ins>
            <w:ins w:id="687" w:author="Calil Amaral" w:date="2019-11-01T00:38:00Z">
              <w:r w:rsidR="00637DFB">
                <w:t xml:space="preserve">           </w:t>
              </w:r>
            </w:ins>
            <w:ins w:id="688" w:author="Calil Amaral" w:date="2019-11-01T00:24:00Z">
              <w:r>
                <w:t xml:space="preserve"> </w:t>
              </w:r>
            </w:ins>
            <w:ins w:id="689" w:author="Calil Amaral" w:date="2019-10-28T15:53:00Z">
              <w:r w:rsidR="00BA6502" w:rsidRPr="00A006BD">
                <w:t>(a)</w:t>
              </w:r>
            </w:ins>
          </w:p>
        </w:tc>
        <w:tc>
          <w:tcPr>
            <w:tcW w:w="2985" w:type="dxa"/>
          </w:tcPr>
          <w:p w14:paraId="268D33D5" w14:textId="2E3B0C09" w:rsidR="00BA6502" w:rsidRPr="00A006BD" w:rsidRDefault="00524566">
            <w:pPr>
              <w:ind w:firstLine="0"/>
              <w:rPr>
                <w:ins w:id="690" w:author="Calil Amaral" w:date="2019-10-28T15:53:00Z"/>
              </w:rPr>
              <w:pPrChange w:id="691" w:author="Calil Amaral" w:date="2019-11-01T00:24:00Z">
                <w:pPr>
                  <w:ind w:firstLine="0"/>
                  <w:jc w:val="center"/>
                </w:pPr>
              </w:pPrChange>
            </w:pPr>
            <w:ins w:id="692" w:author="Calil Amaral" w:date="2019-11-01T00:24:00Z">
              <w:r>
                <w:t xml:space="preserve">                  </w:t>
              </w:r>
            </w:ins>
            <w:ins w:id="693" w:author="Calil Amaral" w:date="2019-10-28T15:53:00Z">
              <w:r w:rsidR="00BA6502" w:rsidRPr="00A006BD">
                <w:t>(b)</w:t>
              </w:r>
            </w:ins>
          </w:p>
        </w:tc>
        <w:tc>
          <w:tcPr>
            <w:tcW w:w="2861" w:type="dxa"/>
          </w:tcPr>
          <w:p w14:paraId="120A3D4F" w14:textId="23F2DB9D" w:rsidR="00BA6502" w:rsidRPr="00A006BD" w:rsidRDefault="00524566">
            <w:pPr>
              <w:keepNext/>
              <w:ind w:firstLine="0"/>
              <w:rPr>
                <w:ins w:id="694" w:author="Calil Amaral" w:date="2019-10-28T15:53:00Z"/>
              </w:rPr>
              <w:pPrChange w:id="695" w:author="Calil Amaral" w:date="2019-11-01T00:24:00Z">
                <w:pPr>
                  <w:keepNext/>
                  <w:ind w:firstLine="0"/>
                  <w:jc w:val="center"/>
                </w:pPr>
              </w:pPrChange>
            </w:pPr>
            <w:ins w:id="696" w:author="Calil Amaral" w:date="2019-11-01T00:24:00Z">
              <w:r>
                <w:t xml:space="preserve">     </w:t>
              </w:r>
            </w:ins>
            <w:ins w:id="697" w:author="Calil Amaral" w:date="2019-10-28T15:53:00Z">
              <w:r w:rsidR="00BA6502" w:rsidRPr="00A006BD">
                <w:t>(c)</w:t>
              </w:r>
            </w:ins>
          </w:p>
        </w:tc>
      </w:tr>
    </w:tbl>
    <w:p w14:paraId="573B6C99" w14:textId="05329B4E" w:rsidR="00BA6502" w:rsidRPr="00A006BD" w:rsidRDefault="00BA6502" w:rsidP="00BA6502">
      <w:pPr>
        <w:pStyle w:val="Caption"/>
        <w:rPr>
          <w:ins w:id="698" w:author="Calil Amaral" w:date="2019-10-28T15:53:00Z"/>
          <w:lang w:val="en-US"/>
        </w:rPr>
      </w:pPr>
      <w:ins w:id="699" w:author="Calil Amaral" w:date="2019-10-28T15:53:00Z">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ns w:id="700" w:author="Calil Amaral" w:date="2019-11-01T02:35:00Z">
        <w:r w:rsidR="001D610F">
          <w:rPr>
            <w:noProof/>
            <w:lang w:val="en-US"/>
          </w:rPr>
          <w:t>7</w:t>
        </w:r>
      </w:ins>
      <w:ins w:id="701" w:author="Calil Amaral" w:date="2019-10-28T15:53:00Z">
        <w:r w:rsidRPr="00A006BD">
          <w:rPr>
            <w:lang w:val="en-US"/>
          </w:rPr>
          <w:fldChar w:fldCharType="end"/>
        </w:r>
        <w:r w:rsidRPr="00A006BD">
          <w:rPr>
            <w:lang w:val="en-US"/>
          </w:rPr>
          <w:t xml:space="preserve"> – IN718 helicopter engine combustion chamber fabricated by a five-axis laser DED process. (a) Deposition showing the 2.5-dimensional tool path; (b) </w:t>
        </w:r>
        <w:proofErr w:type="spellStart"/>
        <w:r w:rsidRPr="00A006BD">
          <w:rPr>
            <w:lang w:val="en-US"/>
          </w:rPr>
          <w:t>Multiaxis</w:t>
        </w:r>
        <w:proofErr w:type="spellEnd"/>
        <w:r w:rsidRPr="00A006BD">
          <w:rPr>
            <w:lang w:val="en-US"/>
          </w:rPr>
          <w:t xml:space="preserve"> deposition; (c) Finished part </w:t>
        </w:r>
        <w:r>
          <w:rPr>
            <w:rStyle w:val="FootnoteReference"/>
            <w:lang w:val="en-US"/>
          </w:rPr>
          <w:fldChar w:fldCharType="begin" w:fldLock="1"/>
        </w:r>
      </w:ins>
      <w:r w:rsidR="003450BF">
        <w:rPr>
          <w:i w:val="0"/>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hapter-number":"13","container-title":"Laser Additive Manufacturing: Materials, Design, Technologies, and Applications","id":"ITEM-1","issued":{"date-parts":[["2017"]]},"page":"351-371","publisher":"Woodhead Publishing","title":"Aerospace applications of laser additive manufacturing","type":"chapter"},"uris":["http://www.mendeley.com/documents/?uuid=6f918a28-8ded-47e6-8bf5-856f06df87a2"]}],"mendeley":{"formattedCitation":"(LIU et al., 2017)","plainTextFormattedCitation":"(LIU et al., 2017)","previouslyFormattedCitation":"[3]"},"properties":{"noteIndex":0},"schema":"https://github.com/citation-style-language/schema/raw/master/csl-citation.json"}</w:instrText>
      </w:r>
      <w:ins w:id="702" w:author="Calil Amaral" w:date="2019-10-28T15:53:00Z">
        <w:r>
          <w:rPr>
            <w:rStyle w:val="FootnoteReference"/>
            <w:lang w:val="en-US"/>
          </w:rPr>
          <w:fldChar w:fldCharType="separate"/>
        </w:r>
      </w:ins>
      <w:r w:rsidR="003450BF" w:rsidRPr="003450BF">
        <w:rPr>
          <w:i w:val="0"/>
          <w:noProof/>
          <w:lang w:val="en-US"/>
        </w:rPr>
        <w:t>(LIU et al., 2017)</w:t>
      </w:r>
      <w:ins w:id="703" w:author="Calil Amaral" w:date="2019-10-28T15:53:00Z">
        <w:r>
          <w:rPr>
            <w:rStyle w:val="FootnoteReference"/>
            <w:lang w:val="en-US"/>
          </w:rPr>
          <w:fldChar w:fldCharType="end"/>
        </w:r>
        <w:r w:rsidRPr="00A006BD">
          <w:rPr>
            <w:lang w:val="en-US"/>
          </w:rPr>
          <w:t>.</w:t>
        </w:r>
      </w:ins>
    </w:p>
    <w:p w14:paraId="15D46568" w14:textId="5F6FA277" w:rsidR="00BA6502" w:rsidRPr="00A006BD" w:rsidDel="00BA6502" w:rsidRDefault="00BA6502" w:rsidP="00520427">
      <w:pPr>
        <w:rPr>
          <w:del w:id="704" w:author="Calil Amaral" w:date="2019-10-28T15:53:00Z"/>
          <w:lang w:val="en-US"/>
        </w:rPr>
      </w:pPr>
    </w:p>
    <w:p w14:paraId="1C3DEA6A" w14:textId="68198317" w:rsidR="00C15F38" w:rsidRPr="00A006BD" w:rsidDel="00BA6502" w:rsidRDefault="00C15F38" w:rsidP="00C15F38">
      <w:pPr>
        <w:keepNext/>
        <w:jc w:val="center"/>
        <w:rPr>
          <w:del w:id="705" w:author="Calil Amaral" w:date="2019-10-28T15:53:00Z"/>
          <w:lang w:val="en-US"/>
        </w:rPr>
      </w:pPr>
      <w:commentRangeStart w:id="706"/>
      <w:del w:id="707" w:author="Calil Amaral" w:date="2019-10-28T15:53:00Z">
        <w:r w:rsidRPr="00A006BD" w:rsidDel="00BA6502">
          <w:rPr>
            <w:noProof/>
            <w:lang w:eastAsia="pt-BR"/>
          </w:rPr>
          <w:drawing>
            <wp:inline distT="0" distB="0" distL="0" distR="0" wp14:anchorId="2B0E905A" wp14:editId="7A1A776B">
              <wp:extent cx="2372650" cy="208597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5684" cy="2141393"/>
                      </a:xfrm>
                      <a:prstGeom prst="rect">
                        <a:avLst/>
                      </a:prstGeom>
                    </pic:spPr>
                  </pic:pic>
                </a:graphicData>
              </a:graphic>
            </wp:inline>
          </w:drawing>
        </w:r>
        <w:commentRangeEnd w:id="706"/>
        <w:r w:rsidR="00711C95" w:rsidDel="00BA6502">
          <w:rPr>
            <w:rStyle w:val="CommentReference"/>
          </w:rPr>
          <w:commentReference w:id="706"/>
        </w:r>
      </w:del>
    </w:p>
    <w:p w14:paraId="0E5697E9" w14:textId="0DC6A03A" w:rsidR="00C15F38" w:rsidRPr="00A006BD" w:rsidDel="00BA6502" w:rsidRDefault="00C15F38" w:rsidP="00C15F38">
      <w:pPr>
        <w:pStyle w:val="Caption"/>
        <w:rPr>
          <w:del w:id="708" w:author="Calil Amaral" w:date="2019-10-28T15:53:00Z"/>
          <w:lang w:val="en-US"/>
        </w:rPr>
      </w:pPr>
      <w:bookmarkStart w:id="709" w:name="_Ref19995592"/>
      <w:del w:id="710" w:author="Calil Amaral" w:date="2019-10-28T15:53:00Z">
        <w:r w:rsidRPr="00A006BD" w:rsidDel="00BA6502">
          <w:rPr>
            <w:lang w:val="en-US"/>
          </w:rPr>
          <w:delText xml:space="preserve">Figure </w:delText>
        </w:r>
        <w:r w:rsidRPr="00A006BD" w:rsidDel="00BA6502">
          <w:rPr>
            <w:i w:val="0"/>
            <w:iCs w:val="0"/>
            <w:lang w:val="en-US"/>
          </w:rPr>
          <w:fldChar w:fldCharType="begin"/>
        </w:r>
        <w:r w:rsidRPr="00A006BD" w:rsidDel="00BA6502">
          <w:rPr>
            <w:lang w:val="en-US"/>
          </w:rPr>
          <w:delInstrText xml:space="preserve"> SEQ Figure \* ARABIC </w:delInstrText>
        </w:r>
        <w:r w:rsidRPr="00A006BD" w:rsidDel="00BA6502">
          <w:rPr>
            <w:i w:val="0"/>
            <w:iCs w:val="0"/>
            <w:lang w:val="en-US"/>
          </w:rPr>
          <w:fldChar w:fldCharType="separate"/>
        </w:r>
      </w:del>
      <w:del w:id="711" w:author="Calil Amaral" w:date="2019-10-28T15:05:00Z">
        <w:r w:rsidR="001B6890" w:rsidDel="00CB24C9">
          <w:rPr>
            <w:noProof/>
            <w:lang w:val="en-US"/>
          </w:rPr>
          <w:delText>7</w:delText>
        </w:r>
      </w:del>
      <w:del w:id="712" w:author="Calil Amaral" w:date="2019-10-28T15:53:00Z">
        <w:r w:rsidRPr="00A006BD" w:rsidDel="00BA6502">
          <w:rPr>
            <w:i w:val="0"/>
            <w:iCs w:val="0"/>
            <w:lang w:val="en-US"/>
          </w:rPr>
          <w:fldChar w:fldCharType="end"/>
        </w:r>
        <w:bookmarkEnd w:id="709"/>
        <w:r w:rsidRPr="00A006BD" w:rsidDel="00BA6502">
          <w:rPr>
            <w:lang w:val="en-US"/>
          </w:rPr>
          <w:delText xml:space="preserve"> - Transverse cross section showing the transition between 100% 316L to 100% Inconel 718 from bottom to top </w:delText>
        </w:r>
        <w:r w:rsidR="007F43BA" w:rsidDel="00BA6502">
          <w:rPr>
            <w:rStyle w:val="FootnoteReference"/>
            <w:i w:val="0"/>
            <w:iCs w:val="0"/>
            <w:lang w:val="en-US"/>
          </w:rPr>
          <w:fldChar w:fldCharType="begin" w:fldLock="1"/>
        </w:r>
        <w:r w:rsidR="00EE4CE3" w:rsidDel="00BA6502">
          <w:rPr>
            <w:i w:val="0"/>
            <w:lang w:val="en-US"/>
          </w:rPr>
          <w:del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[23]","plainTextFormattedCitation":"[23]","previouslyFormattedCitation":"[22]"},"properties":{"noteIndex":0},"schema":"https://github.com/citation-style-language/schema/raw/master/csl-citation.json"}</w:delInstrText>
        </w:r>
        <w:r w:rsidR="007F43BA" w:rsidDel="00BA6502">
          <w:rPr>
            <w:rStyle w:val="FootnoteReference"/>
            <w:i w:val="0"/>
            <w:iCs w:val="0"/>
            <w:lang w:val="en-US"/>
          </w:rPr>
          <w:fldChar w:fldCharType="separate"/>
        </w:r>
        <w:r w:rsidR="00EE4CE3" w:rsidRPr="00EE4CE3" w:rsidDel="00BA6502">
          <w:rPr>
            <w:bCs/>
            <w:i w:val="0"/>
            <w:noProof/>
            <w:lang w:val="en-US"/>
          </w:rPr>
          <w:delText>[23]</w:delText>
        </w:r>
        <w:r w:rsidR="007F43BA" w:rsidDel="00BA6502">
          <w:rPr>
            <w:rStyle w:val="FootnoteReference"/>
            <w:i w:val="0"/>
            <w:iCs w:val="0"/>
            <w:lang w:val="en-US"/>
          </w:rPr>
          <w:fldChar w:fldCharType="end"/>
        </w:r>
        <w:r w:rsidRPr="00A006BD" w:rsidDel="00BA6502">
          <w:rPr>
            <w:lang w:val="en-US"/>
          </w:rPr>
          <w:delText>.</w:delText>
        </w:r>
      </w:del>
    </w:p>
    <w:p w14:paraId="2989AF0D" w14:textId="36FC5325" w:rsidR="00B42BF5" w:rsidRDefault="00AD2F4A" w:rsidP="00B42BF5">
      <w:pPr>
        <w:rPr>
          <w:ins w:id="713" w:author="Calil Amaral" w:date="2019-10-28T15:53:00Z"/>
          <w:lang w:val="en-US"/>
        </w:rPr>
      </w:pPr>
      <w:r w:rsidRPr="00A006BD">
        <w:rPr>
          <w:lang w:val="en-US"/>
        </w:rPr>
        <w:t>Regarding the choice of feedstock material, o</w:t>
      </w:r>
      <w:r w:rsidR="00B42BF5" w:rsidRPr="00A006BD">
        <w:rPr>
          <w:lang w:val="en-US"/>
        </w:rPr>
        <w:t>ne of the main advantages of using powder</w:t>
      </w:r>
      <w:del w:id="714" w:author="Milton Pereira" w:date="2019-10-21T17:10:00Z">
        <w:r w:rsidR="00B42BF5" w:rsidRPr="00A006BD" w:rsidDel="00711C95">
          <w:rPr>
            <w:lang w:val="en-US"/>
          </w:rPr>
          <w:delText>,</w:delText>
        </w:r>
      </w:del>
      <w:r w:rsidR="00B42BF5" w:rsidRPr="00A006BD">
        <w:rPr>
          <w:lang w:val="en-US"/>
        </w:rPr>
        <w:t xml:space="preserve"> is the capability of mixing different powders during the deposition, thus enabling the creation of gradient metal alloys in-situ, also known as </w:t>
      </w:r>
      <w:r w:rsidRPr="00A006BD">
        <w:rPr>
          <w:lang w:val="en-US"/>
        </w:rPr>
        <w:t>f</w:t>
      </w:r>
      <w:r w:rsidR="00B42BF5" w:rsidRPr="00A006BD">
        <w:rPr>
          <w:lang w:val="en-US"/>
        </w:rPr>
        <w:t xml:space="preserve">unctionally </w:t>
      </w:r>
      <w:r w:rsidRPr="00A006BD">
        <w:rPr>
          <w:lang w:val="en-US"/>
        </w:rPr>
        <w:t>g</w:t>
      </w:r>
      <w:r w:rsidR="00B42BF5" w:rsidRPr="00A006BD">
        <w:rPr>
          <w:lang w:val="en-US"/>
        </w:rPr>
        <w:t xml:space="preserve">raded </w:t>
      </w:r>
      <w:r w:rsidRPr="00A006BD">
        <w:rPr>
          <w:lang w:val="en-US"/>
        </w:rPr>
        <w:t>m</w:t>
      </w:r>
      <w:r w:rsidR="00B42BF5" w:rsidRPr="00A006BD">
        <w:rPr>
          <w:lang w:val="en-US"/>
        </w:rPr>
        <w:t>aterials (FGM)</w:t>
      </w:r>
      <w:del w:id="715" w:author="Calil Amaral" w:date="2019-10-28T15:57:00Z">
        <w:r w:rsidR="00E37A92" w:rsidRPr="00A006BD" w:rsidDel="00BA6502">
          <w:rPr>
            <w:lang w:val="en-US"/>
          </w:rPr>
          <w:delText xml:space="preserve"> as illustrates </w:delText>
        </w:r>
        <w:r w:rsidR="00E37A92" w:rsidRPr="00A006BD" w:rsidDel="00BA6502">
          <w:rPr>
            <w:lang w:val="en-US"/>
          </w:rPr>
          <w:fldChar w:fldCharType="begin"/>
        </w:r>
        <w:r w:rsidR="00E37A92" w:rsidRPr="00BA6502" w:rsidDel="00BA6502">
          <w:rPr>
            <w:lang w:val="en-US"/>
          </w:rPr>
          <w:delInstrText xml:space="preserve"> REF _Ref19995592 \h </w:delInstrText>
        </w:r>
        <w:r w:rsidR="00E37A92" w:rsidRPr="00A006BD" w:rsidDel="00BA6502">
          <w:rPr>
            <w:lang w:val="en-US"/>
          </w:rPr>
        </w:r>
        <w:r w:rsidR="00E37A92" w:rsidRPr="00A006BD" w:rsidDel="00BA6502">
          <w:rPr>
            <w:lang w:val="en-US"/>
          </w:rPr>
          <w:fldChar w:fldCharType="separate"/>
        </w:r>
      </w:del>
      <w:del w:id="716" w:author="Calil Amaral" w:date="2019-10-28T15:52:00Z">
        <w:r w:rsidR="001B6890" w:rsidRPr="00BA6502" w:rsidDel="00EE4CE3">
          <w:rPr>
            <w:lang w:val="en-US"/>
          </w:rPr>
          <w:delText xml:space="preserve">Figure </w:delText>
        </w:r>
        <w:r w:rsidR="001B6890" w:rsidRPr="00BA6502" w:rsidDel="00EE4CE3">
          <w:rPr>
            <w:noProof/>
            <w:lang w:val="en-US"/>
          </w:rPr>
          <w:delText>7</w:delText>
        </w:r>
      </w:del>
      <w:del w:id="717" w:author="Calil Amaral" w:date="2019-10-28T15:57:00Z">
        <w:r w:rsidR="00E37A92" w:rsidRPr="00A006BD" w:rsidDel="00BA6502">
          <w:rPr>
            <w:lang w:val="en-US"/>
          </w:rPr>
          <w:fldChar w:fldCharType="end"/>
        </w:r>
      </w:del>
      <w:r w:rsidR="00B42BF5" w:rsidRPr="00A006BD">
        <w:rPr>
          <w:lang w:val="en-US"/>
        </w:rPr>
        <w:t>. The concept extends the design space to components that can be made of a continuum structure that uses cost-intensive alloys in highly-loaded regions, and cheaper compositions in non-critical areas</w:t>
      </w:r>
      <w:r w:rsidR="0003255B">
        <w:rPr>
          <w:lang w:val="en-US"/>
        </w:rPr>
        <w:t xml:space="preserve"> </w:t>
      </w:r>
      <w:r w:rsidR="0003255B">
        <w:rPr>
          <w:lang w:val="en-US"/>
        </w:rPr>
        <w:fldChar w:fldCharType="begin" w:fldLock="1"/>
      </w:r>
      <w:r w:rsidR="003450BF">
        <w:rPr>
          <w:lang w:val="en-US"/>
        </w:rPr>
        <w: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deposition","type":"article-journal","volume":"54"},"uris":["http://www.mendeley.com/documents/?uuid=97063ba7-0ffd-4b4e-8fd6-c1eabcd54826"]}],"mendeley":{"formattedCitation":"(SHAH et al., 2014)","plainTextFormattedCitation":"(SHAH et al., 2014)","previouslyFormattedCitation":"[25]"},"properties":{"noteIndex":0},"schema":"https://github.com/citation-style-language/schema/raw/master/csl-citation.json"}</w:instrText>
      </w:r>
      <w:r w:rsidR="0003255B">
        <w:rPr>
          <w:lang w:val="en-US"/>
        </w:rPr>
        <w:fldChar w:fldCharType="separate"/>
      </w:r>
      <w:r w:rsidR="003450BF" w:rsidRPr="003450BF">
        <w:rPr>
          <w:noProof/>
          <w:lang w:val="en-US"/>
        </w:rPr>
        <w:t>(SHAH et al., 2014)</w:t>
      </w:r>
      <w:r w:rsidR="0003255B">
        <w:rPr>
          <w:lang w:val="en-US"/>
        </w:rPr>
        <w:fldChar w:fldCharType="end"/>
      </w:r>
      <w:r w:rsidR="00B42BF5" w:rsidRPr="00A006BD">
        <w:rPr>
          <w:lang w:val="en-US"/>
        </w:rPr>
        <w:t xml:space="preserve">. </w:t>
      </w:r>
    </w:p>
    <w:p w14:paraId="772B59FD" w14:textId="26836359" w:rsidR="00BA6502" w:rsidRPr="00A006BD" w:rsidDel="00BA6502" w:rsidRDefault="00BA6502" w:rsidP="00B42BF5">
      <w:pPr>
        <w:rPr>
          <w:del w:id="718" w:author="Calil Amaral" w:date="2019-10-28T15:53:00Z"/>
          <w:lang w:val="en-US"/>
        </w:rPr>
      </w:pPr>
    </w:p>
    <w:p w14:paraId="1F7FA37D" w14:textId="5862CE5E" w:rsidR="00B42BF5" w:rsidRPr="00A006BD" w:rsidRDefault="00B42BF5" w:rsidP="00B42BF5">
      <w:pPr>
        <w:rPr>
          <w:lang w:val="en-US"/>
        </w:rPr>
      </w:pPr>
      <w:r w:rsidRPr="00A006BD">
        <w:rPr>
          <w:lang w:val="en-US"/>
        </w:rPr>
        <w:t xml:space="preserve">In order to make use of the full potentials of </w:t>
      </w:r>
      <w:r w:rsidR="00EB4509">
        <w:rPr>
          <w:lang w:val="en-US"/>
        </w:rPr>
        <w:t>DED-LP</w:t>
      </w:r>
      <w:r w:rsidRPr="00A006BD">
        <w:rPr>
          <w:lang w:val="en-US"/>
        </w:rPr>
        <w:t xml:space="preserve"> process, a list of challenges and unanswered questions need to be addressed. This list includes uncertainties about predicting the geometry, metallurgical integrity and mechanical properties of the formed components. These outputs highly depend on interactions between laser beam, powder stream and scanning speed, which will be briefly discussed in the next sessions.</w:t>
      </w:r>
    </w:p>
    <w:p w14:paraId="70D07F7D" w14:textId="07999AC4" w:rsidR="00687BEB" w:rsidRPr="00A006BD" w:rsidRDefault="00147492" w:rsidP="000A5412">
      <w:pPr>
        <w:pStyle w:val="Heading3"/>
        <w:rPr>
          <w:lang w:val="en-US"/>
        </w:rPr>
      </w:pPr>
      <w:bookmarkStart w:id="719" w:name="_Toc23173670"/>
      <w:r w:rsidRPr="00A006BD">
        <w:rPr>
          <w:lang w:val="en-US"/>
        </w:rPr>
        <w:t>Process description</w:t>
      </w:r>
      <w:bookmarkEnd w:id="719"/>
    </w:p>
    <w:p w14:paraId="07FCA7EB" w14:textId="57F3C3D1" w:rsidR="00C17C61" w:rsidRPr="00A006BD" w:rsidRDefault="00687BEB" w:rsidP="00687BEB">
      <w:pPr>
        <w:rPr>
          <w:lang w:val="en-US"/>
        </w:rPr>
      </w:pPr>
      <w:r w:rsidRPr="00A006BD">
        <w:rPr>
          <w:lang w:val="en-US"/>
        </w:rPr>
        <w:t xml:space="preserve">A </w:t>
      </w:r>
      <w:r w:rsidR="007F1FBF">
        <w:rPr>
          <w:lang w:val="en-US"/>
        </w:rPr>
        <w:t>DED-LP</w:t>
      </w:r>
      <w:r w:rsidRPr="00A006BD">
        <w:rPr>
          <w:lang w:val="en-US"/>
        </w:rPr>
        <w:t xml:space="preserve"> system comprises five fundamental subcomponents: laser source, </w:t>
      </w:r>
      <w:del w:id="720" w:author="Milton Pereira" w:date="2019-10-21T17:11:00Z">
        <w:r w:rsidRPr="00A006BD" w:rsidDel="00711C95">
          <w:rPr>
            <w:lang w:val="en-US"/>
          </w:rPr>
          <w:delText xml:space="preserve">inert </w:delText>
        </w:r>
      </w:del>
      <w:ins w:id="721" w:author="Milton Pereira" w:date="2019-10-21T17:11:00Z">
        <w:r w:rsidR="00711C95">
          <w:rPr>
            <w:lang w:val="en-US"/>
          </w:rPr>
          <w:t>protection and/or carrier</w:t>
        </w:r>
        <w:r w:rsidR="00711C95" w:rsidRPr="00A006BD">
          <w:rPr>
            <w:lang w:val="en-US"/>
          </w:rPr>
          <w:t xml:space="preserve"> </w:t>
        </w:r>
      </w:ins>
      <w:r w:rsidRPr="00A006BD">
        <w:rPr>
          <w:lang w:val="en-US"/>
        </w:rPr>
        <w:t>gas, powder feedstock feed mechanism, positioner and a computer control system.</w:t>
      </w:r>
      <w:ins w:id="722" w:author="Calil Amaral" w:date="2019-11-01T00:52:00Z">
        <w:r w:rsidR="00A7183D">
          <w:rPr>
            <w:lang w:val="en-US"/>
          </w:rPr>
          <w:t xml:space="preserve"> </w:t>
        </w:r>
      </w:ins>
      <w:ins w:id="723" w:author="Calil Amaral" w:date="2019-10-28T17:47:00Z">
        <w:r w:rsidR="004F120C">
          <w:rPr>
            <w:lang w:val="en-US"/>
          </w:rPr>
          <w:t xml:space="preserve">As illustrated in </w:t>
        </w:r>
        <w:r w:rsidR="004F120C">
          <w:rPr>
            <w:lang w:val="en-US"/>
          </w:rPr>
          <w:fldChar w:fldCharType="begin"/>
        </w:r>
        <w:r w:rsidR="004F120C">
          <w:rPr>
            <w:lang w:val="en-US"/>
          </w:rPr>
          <w:instrText xml:space="preserve"> REF _Ref20165992 \h </w:instrText>
        </w:r>
      </w:ins>
      <w:r w:rsidR="004F120C">
        <w:rPr>
          <w:lang w:val="en-US"/>
        </w:rPr>
      </w:r>
      <w:ins w:id="724" w:author="Calil Amaral" w:date="2019-10-28T17:47:00Z">
        <w:r w:rsidR="004F120C">
          <w:rPr>
            <w:lang w:val="en-US"/>
          </w:rPr>
          <w:fldChar w:fldCharType="separate"/>
        </w:r>
      </w:ins>
      <w:ins w:id="725" w:author="Calil Amaral" w:date="2019-11-01T02:35:00Z">
        <w:r w:rsidR="001D610F" w:rsidRPr="00A006BD">
          <w:rPr>
            <w:lang w:val="en-US"/>
          </w:rPr>
          <w:t xml:space="preserve">Figure </w:t>
        </w:r>
        <w:r w:rsidR="001D610F">
          <w:rPr>
            <w:noProof/>
            <w:lang w:val="en-US"/>
          </w:rPr>
          <w:t>8</w:t>
        </w:r>
      </w:ins>
      <w:ins w:id="726" w:author="Calil Amaral" w:date="2019-10-28T17:47:00Z">
        <w:r w:rsidR="004F120C">
          <w:rPr>
            <w:lang w:val="en-US"/>
          </w:rPr>
          <w:fldChar w:fldCharType="end"/>
        </w:r>
        <w:r w:rsidR="004F120C">
          <w:rPr>
            <w:lang w:val="en-US"/>
          </w:rPr>
          <w:t xml:space="preserve"> (a) </w:t>
        </w:r>
      </w:ins>
      <w:del w:id="727" w:author="Calil Amaral" w:date="2019-10-28T17:46:00Z">
        <w:r w:rsidRPr="00A006BD" w:rsidDel="004F120C">
          <w:rPr>
            <w:lang w:val="en-US"/>
          </w:rPr>
          <w:delText xml:space="preserve"> </w:delText>
        </w:r>
      </w:del>
      <w:ins w:id="728" w:author="Calil Amaral" w:date="2019-10-28T17:47:00Z">
        <w:r w:rsidR="004F120C">
          <w:rPr>
            <w:lang w:val="en-US"/>
          </w:rPr>
          <w:t>t</w:t>
        </w:r>
      </w:ins>
      <w:ins w:id="729" w:author="Calil Amaral" w:date="2019-10-28T17:39:00Z">
        <w:r w:rsidR="00C17C61">
          <w:rPr>
            <w:lang w:val="en-US"/>
          </w:rPr>
          <w:t>he laser beam</w:t>
        </w:r>
      </w:ins>
      <w:ins w:id="730" w:author="Calil Amaral" w:date="2019-10-28T17:47:00Z">
        <w:r w:rsidR="004F120C">
          <w:rPr>
            <w:lang w:val="en-US"/>
          </w:rPr>
          <w:t xml:space="preserve"> </w:t>
        </w:r>
      </w:ins>
      <w:ins w:id="731" w:author="Calil Amaral" w:date="2019-10-28T17:39:00Z">
        <w:r w:rsidR="00C17C61">
          <w:rPr>
            <w:lang w:val="en-US"/>
          </w:rPr>
          <w:t xml:space="preserve">is focused </w:t>
        </w:r>
      </w:ins>
      <w:ins w:id="732" w:author="Calil Amaral" w:date="2019-10-28T17:40:00Z">
        <w:r w:rsidR="00C17C61">
          <w:rPr>
            <w:lang w:val="en-US"/>
          </w:rPr>
          <w:t>by the optical system</w:t>
        </w:r>
      </w:ins>
      <w:ins w:id="733" w:author="Calil Amaral" w:date="2019-10-28T17:48:00Z">
        <w:r w:rsidR="004F120C">
          <w:rPr>
            <w:lang w:val="en-US"/>
          </w:rPr>
          <w:t>,</w:t>
        </w:r>
      </w:ins>
      <w:ins w:id="734" w:author="Calil Amaral" w:date="2019-10-28T17:47:00Z">
        <w:r w:rsidR="004F120C">
          <w:rPr>
            <w:lang w:val="en-US"/>
          </w:rPr>
          <w:t xml:space="preserve"> </w:t>
        </w:r>
      </w:ins>
      <w:ins w:id="735" w:author="Calil Amaral" w:date="2019-10-28T17:40:00Z">
        <w:r w:rsidR="00C17C61">
          <w:rPr>
            <w:lang w:val="en-US"/>
          </w:rPr>
          <w:t xml:space="preserve">reducing the diameter of the beam </w:t>
        </w:r>
      </w:ins>
      <w:ins w:id="736" w:author="Calil Amaral" w:date="2019-10-28T17:44:00Z">
        <w:r w:rsidR="004F120C">
          <w:rPr>
            <w:lang w:val="en-US"/>
          </w:rPr>
          <w:t xml:space="preserve">and concentrating the electromagnetic energy </w:t>
        </w:r>
      </w:ins>
      <w:ins w:id="737" w:author="Calil Amaral" w:date="2019-10-28T17:47:00Z">
        <w:r w:rsidR="004F120C">
          <w:rPr>
            <w:lang w:val="en-US"/>
          </w:rPr>
          <w:t xml:space="preserve">in the focal plane. </w:t>
        </w:r>
      </w:ins>
      <w:r w:rsidRPr="00A006BD">
        <w:rPr>
          <w:lang w:val="en-US"/>
        </w:rPr>
        <w:t xml:space="preserve">The process </w:t>
      </w:r>
      <w:del w:id="738" w:author="Calil Amaral" w:date="2019-10-28T17:45:00Z">
        <w:r w:rsidRPr="00A006BD" w:rsidDel="004F120C">
          <w:rPr>
            <w:lang w:val="en-US"/>
          </w:rPr>
          <w:delText xml:space="preserve">consists </w:delText>
        </w:r>
      </w:del>
      <w:ins w:id="739" w:author="Calil Amaral" w:date="2019-10-28T17:46:00Z">
        <w:r w:rsidR="004F120C">
          <w:rPr>
            <w:lang w:val="en-US"/>
          </w:rPr>
          <w:t xml:space="preserve">continues with </w:t>
        </w:r>
      </w:ins>
      <w:del w:id="740" w:author="Calil Amaral" w:date="2019-10-28T17:46:00Z">
        <w:r w:rsidRPr="00A006BD" w:rsidDel="004F120C">
          <w:rPr>
            <w:lang w:val="en-US"/>
          </w:rPr>
          <w:delText xml:space="preserve">in </w:delText>
        </w:r>
      </w:del>
      <w:r w:rsidRPr="00A006BD">
        <w:rPr>
          <w:lang w:val="en-US"/>
        </w:rPr>
        <w:t xml:space="preserve">the formation of a melt pool </w:t>
      </w:r>
      <w:del w:id="741" w:author="Milton Pereira" w:date="2019-10-21T17:12:00Z">
        <w:r w:rsidRPr="00A006BD" w:rsidDel="00882D29">
          <w:rPr>
            <w:lang w:val="en-US"/>
          </w:rPr>
          <w:delText>i</w:delText>
        </w:r>
      </w:del>
      <w:ins w:id="742" w:author="Milton Pereira" w:date="2019-10-21T17:12:00Z">
        <w:r w:rsidR="00882D29">
          <w:rPr>
            <w:lang w:val="en-US"/>
          </w:rPr>
          <w:t>o</w:t>
        </w:r>
      </w:ins>
      <w:r w:rsidRPr="00A006BD">
        <w:rPr>
          <w:lang w:val="en-US"/>
        </w:rPr>
        <w:t xml:space="preserve">n the substrate through absorption and conversion of irradiated laser energy into heat. Simultaneously powder is fed </w:t>
      </w:r>
      <w:ins w:id="743" w:author="Calil Amaral" w:date="2019-10-28T17:37:00Z">
        <w:r w:rsidR="00C17C61">
          <w:rPr>
            <w:lang w:val="en-US"/>
          </w:rPr>
          <w:t xml:space="preserve">by the carrier gas </w:t>
        </w:r>
      </w:ins>
      <w:r w:rsidRPr="00A006BD">
        <w:rPr>
          <w:lang w:val="en-US"/>
        </w:rPr>
        <w:t>into this pool and melts, subsequently solidifying to form a layer of deposited material</w:t>
      </w:r>
      <w:ins w:id="744" w:author="Calil Amaral" w:date="2019-10-28T17:49:00Z">
        <w:r w:rsidR="004F120C">
          <w:rPr>
            <w:lang w:val="en-US"/>
          </w:rPr>
          <w:t>.</w:t>
        </w:r>
      </w:ins>
      <w:ins w:id="745" w:author="Calil Amaral" w:date="2019-10-28T17:36:00Z">
        <w:r w:rsidR="00C17C61">
          <w:rPr>
            <w:lang w:val="en-US"/>
          </w:rPr>
          <w:t xml:space="preserve"> </w:t>
        </w:r>
      </w:ins>
      <w:del w:id="746" w:author="Calil Amaral" w:date="2019-10-28T17:33:00Z">
        <w:r w:rsidR="006969E1" w:rsidRPr="00A006BD" w:rsidDel="00C17C61">
          <w:rPr>
            <w:lang w:val="en-US"/>
          </w:rPr>
          <w:delText xml:space="preserve"> </w:delText>
        </w:r>
        <w:commentRangeStart w:id="747"/>
        <w:r w:rsidR="006969E1" w:rsidRPr="00A006BD" w:rsidDel="00C17C61">
          <w:rPr>
            <w:lang w:val="en-US"/>
          </w:rPr>
          <w:delText xml:space="preserve">as illustrated by </w:delText>
        </w:r>
        <w:r w:rsidR="006969E1" w:rsidRPr="00A006BD" w:rsidDel="00C17C61">
          <w:rPr>
            <w:lang w:val="en-US"/>
          </w:rPr>
          <w:fldChar w:fldCharType="begin"/>
        </w:r>
        <w:r w:rsidR="006969E1" w:rsidRPr="00C17C61" w:rsidDel="00C17C61">
          <w:rPr>
            <w:lang w:val="en-US"/>
          </w:rPr>
          <w:delInstrText xml:space="preserve"> REF _Ref20165992 \h </w:delInstrText>
        </w:r>
        <w:r w:rsidR="006969E1" w:rsidRPr="00A006BD" w:rsidDel="00C17C61">
          <w:rPr>
            <w:lang w:val="en-US"/>
          </w:rPr>
        </w:r>
        <w:r w:rsidR="006969E1" w:rsidRPr="00A006BD" w:rsidDel="00C17C61">
          <w:rPr>
            <w:lang w:val="en-US"/>
          </w:rPr>
          <w:fldChar w:fldCharType="separate"/>
        </w:r>
      </w:del>
      <w:del w:id="748" w:author="Calil Amaral" w:date="2019-10-28T15:52:00Z">
        <w:r w:rsidR="001B6890" w:rsidRPr="00741674" w:rsidDel="00EE4CE3">
          <w:rPr>
            <w:lang w:val="en-US"/>
          </w:rPr>
          <w:delText xml:space="preserve">Figure </w:delText>
        </w:r>
        <w:r w:rsidR="001B6890" w:rsidRPr="00C17C61" w:rsidDel="00EE4CE3">
          <w:rPr>
            <w:noProof/>
            <w:lang w:val="en-US"/>
          </w:rPr>
          <w:delText>8</w:delText>
        </w:r>
      </w:del>
      <w:del w:id="749" w:author="Calil Amaral" w:date="2019-10-28T17:33:00Z">
        <w:r w:rsidR="006969E1" w:rsidRPr="00A006BD" w:rsidDel="00C17C61">
          <w:rPr>
            <w:lang w:val="en-US"/>
          </w:rPr>
          <w:fldChar w:fldCharType="end"/>
        </w:r>
      </w:del>
      <w:commentRangeEnd w:id="747"/>
      <w:del w:id="750" w:author="Calil Amaral" w:date="2019-10-28T17:49:00Z">
        <w:r w:rsidR="00882D29" w:rsidDel="004F120C">
          <w:rPr>
            <w:rStyle w:val="CommentReference"/>
          </w:rPr>
          <w:commentReference w:id="747"/>
        </w:r>
        <w:r w:rsidRPr="00A006BD" w:rsidDel="004F120C">
          <w:rPr>
            <w:lang w:val="en-US"/>
          </w:rPr>
          <w:delText>.</w:delText>
        </w:r>
        <w:r w:rsidR="001C5897" w:rsidRPr="00A006BD" w:rsidDel="004F120C">
          <w:rPr>
            <w:lang w:val="en-US"/>
          </w:rPr>
          <w:delText xml:space="preserve"> </w:delText>
        </w:r>
      </w:del>
      <w:r w:rsidRPr="00A006BD">
        <w:rPr>
          <w:lang w:val="en-US"/>
        </w:rPr>
        <w:t>A strong fusion bond between added material and substrate is achieved immediately</w:t>
      </w:r>
      <w:r w:rsidR="000336B2" w:rsidRPr="00A006BD">
        <w:rPr>
          <w:lang w:val="en-US"/>
        </w:rPr>
        <w:t xml:space="preserve"> </w:t>
      </w:r>
      <w:r w:rsidR="007F43BA">
        <w:rPr>
          <w:rStyle w:val="FootnoteReference"/>
          <w:lang w:val="en-US"/>
        </w:rPr>
        <w:fldChar w:fldCharType="begin" w:fldLock="1"/>
      </w:r>
      <w:r w:rsidR="003450BF">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(SCHNEIDER, 1998)</w:t>
      </w:r>
      <w:r w:rsidR="007F43BA">
        <w:rPr>
          <w:rStyle w:val="FootnoteReference"/>
          <w:lang w:val="en-US"/>
        </w:rPr>
        <w:fldChar w:fldCharType="end"/>
      </w:r>
      <w:r w:rsidRPr="00A006BD">
        <w:rPr>
          <w:lang w:val="en-US"/>
        </w:rPr>
        <w:t>.</w:t>
      </w:r>
      <w:r w:rsidR="001C589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4685"/>
      </w:tblGrid>
      <w:tr w:rsidR="00101683" w:rsidRPr="00A006BD" w14:paraId="4270E0F7" w14:textId="77777777" w:rsidTr="0077028A">
        <w:tc>
          <w:tcPr>
            <w:tcW w:w="4311" w:type="dxa"/>
          </w:tcPr>
          <w:p w14:paraId="0F860DCC" w14:textId="338681CB" w:rsidR="00101683" w:rsidRPr="00A006BD" w:rsidRDefault="00764B91" w:rsidP="0077028A">
            <w:pPr>
              <w:keepNext/>
              <w:ind w:firstLine="0"/>
              <w:jc w:val="center"/>
            </w:pPr>
            <w:ins w:id="751" w:author="Calil Amaral" w:date="2019-10-28T16:59:00Z">
              <w:r w:rsidRPr="00A006BD">
                <w:rPr>
                  <w:noProof/>
                  <w:lang w:eastAsia="pt-BR"/>
                </w:rPr>
                <w:lastRenderedPageBreak/>
                <w:drawing>
                  <wp:inline distT="0" distB="0" distL="0" distR="0" wp14:anchorId="571EECEA" wp14:editId="2B25E02D">
                    <wp:extent cx="2647507" cy="234459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28" r="5138" b="5393"/>
                            <a:stretch/>
                          </pic:blipFill>
                          <pic:spPr bwMode="auto">
                            <a:xfrm>
                              <a:off x="0" y="0"/>
                              <a:ext cx="2760456" cy="2444625"/>
                            </a:xfrm>
                            <a:prstGeom prst="rect">
                              <a:avLst/>
                            </a:prstGeom>
                            <a:ln>
                              <a:noFill/>
                            </a:ln>
                            <a:extLst>
                              <a:ext uri="{53640926-AAD7-44D8-BBD7-CCE9431645EC}">
                                <a14:shadowObscured xmlns:a14="http://schemas.microsoft.com/office/drawing/2010/main"/>
                              </a:ext>
                            </a:extLst>
                          </pic:spPr>
                        </pic:pic>
                      </a:graphicData>
                    </a:graphic>
                  </wp:inline>
                </w:drawing>
              </w:r>
            </w:ins>
            <w:del w:id="752" w:author="Calil Amaral" w:date="2019-10-28T16:59:00Z">
              <w:r w:rsidR="00101683" w:rsidRPr="00A006BD" w:rsidDel="00764B91">
                <w:rPr>
                  <w:noProof/>
                  <w:lang w:eastAsia="pt-BR"/>
                </w:rPr>
                <w:drawing>
                  <wp:inline distT="0" distB="0" distL="0" distR="0" wp14:anchorId="2E950ECB" wp14:editId="4A2E0909">
                    <wp:extent cx="2452563" cy="2414905"/>
                    <wp:effectExtent l="0" t="0" r="508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0768" cy="2511602"/>
                            </a:xfrm>
                            <a:prstGeom prst="rect">
                              <a:avLst/>
                            </a:prstGeom>
                          </pic:spPr>
                        </pic:pic>
                      </a:graphicData>
                    </a:graphic>
                  </wp:inline>
                </w:drawing>
              </w:r>
            </w:del>
          </w:p>
        </w:tc>
        <w:tc>
          <w:tcPr>
            <w:tcW w:w="4760" w:type="dxa"/>
          </w:tcPr>
          <w:p w14:paraId="24CC088D" w14:textId="79144362" w:rsidR="00101683" w:rsidRPr="00A006BD" w:rsidRDefault="00101683" w:rsidP="0077028A">
            <w:pPr>
              <w:keepNext/>
              <w:ind w:firstLine="0"/>
              <w:jc w:val="center"/>
            </w:pPr>
            <w:del w:id="753" w:author="Calil Amaral" w:date="2019-10-28T16:59:00Z">
              <w:r w:rsidRPr="00A006BD" w:rsidDel="00764B91">
                <w:rPr>
                  <w:noProof/>
                  <w:lang w:eastAsia="pt-BR"/>
                </w:rPr>
                <w:drawing>
                  <wp:inline distT="0" distB="0" distL="0" distR="0" wp14:anchorId="7443F482" wp14:editId="7BB565EE">
                    <wp:extent cx="2727452" cy="241539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28" r="5138" b="5393"/>
                            <a:stretch/>
                          </pic:blipFill>
                          <pic:spPr bwMode="auto">
                            <a:xfrm>
                              <a:off x="0" y="0"/>
                              <a:ext cx="2839290" cy="2514439"/>
                            </a:xfrm>
                            <a:prstGeom prst="rect">
                              <a:avLst/>
                            </a:prstGeom>
                            <a:ln>
                              <a:noFill/>
                            </a:ln>
                            <a:extLst>
                              <a:ext uri="{53640926-AAD7-44D8-BBD7-CCE9431645EC}">
                                <a14:shadowObscured xmlns:a14="http://schemas.microsoft.com/office/drawing/2010/main"/>
                              </a:ext>
                            </a:extLst>
                          </pic:spPr>
                        </pic:pic>
                      </a:graphicData>
                    </a:graphic>
                  </wp:inline>
                </w:drawing>
              </w:r>
            </w:del>
            <w:ins w:id="754" w:author="Calil Amaral" w:date="2019-10-28T16:59:00Z">
              <w:r w:rsidR="00764B91" w:rsidRPr="00A006BD">
                <w:rPr>
                  <w:noProof/>
                  <w:lang w:eastAsia="pt-BR"/>
                </w:rPr>
                <w:drawing>
                  <wp:inline distT="0" distB="0" distL="0" distR="0" wp14:anchorId="196A0469" wp14:editId="2B97C324">
                    <wp:extent cx="2380979" cy="234442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82245" cy="2444132"/>
                            </a:xfrm>
                            <a:prstGeom prst="rect">
                              <a:avLst/>
                            </a:prstGeom>
                          </pic:spPr>
                        </pic:pic>
                      </a:graphicData>
                    </a:graphic>
                  </wp:inline>
                </w:drawing>
              </w:r>
            </w:ins>
          </w:p>
        </w:tc>
      </w:tr>
      <w:tr w:rsidR="00101683" w:rsidRPr="00A006BD" w14:paraId="5D9D654F" w14:textId="77777777" w:rsidTr="0077028A">
        <w:tc>
          <w:tcPr>
            <w:tcW w:w="4311" w:type="dxa"/>
          </w:tcPr>
          <w:p w14:paraId="7F73321A" w14:textId="77777777" w:rsidR="00101683" w:rsidRPr="00A006BD" w:rsidRDefault="00101683" w:rsidP="0077028A">
            <w:pPr>
              <w:keepNext/>
              <w:ind w:firstLine="0"/>
              <w:jc w:val="center"/>
              <w:rPr>
                <w:noProof/>
              </w:rPr>
            </w:pPr>
            <w:r w:rsidRPr="00A006BD">
              <w:rPr>
                <w:noProof/>
              </w:rPr>
              <w:t>(a)</w:t>
            </w:r>
          </w:p>
        </w:tc>
        <w:tc>
          <w:tcPr>
            <w:tcW w:w="4760" w:type="dxa"/>
          </w:tcPr>
          <w:p w14:paraId="01560F80" w14:textId="77777777" w:rsidR="00101683" w:rsidRPr="00A006BD" w:rsidRDefault="00101683" w:rsidP="0077028A">
            <w:pPr>
              <w:keepNext/>
              <w:ind w:firstLine="0"/>
              <w:jc w:val="center"/>
              <w:rPr>
                <w:noProof/>
              </w:rPr>
            </w:pPr>
            <w:r w:rsidRPr="00A006BD">
              <w:rPr>
                <w:noProof/>
              </w:rPr>
              <w:t>(b)</w:t>
            </w:r>
          </w:p>
        </w:tc>
      </w:tr>
    </w:tbl>
    <w:p w14:paraId="7A44704C" w14:textId="45AC625D" w:rsidR="00101683" w:rsidRPr="00A006BD" w:rsidRDefault="00101683" w:rsidP="00101683">
      <w:pPr>
        <w:pStyle w:val="Caption"/>
        <w:rPr>
          <w:lang w:val="en-US"/>
        </w:rPr>
      </w:pPr>
      <w:bookmarkStart w:id="755" w:name="_Ref201659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756" w:author="Calil Amaral" w:date="2019-11-01T02:35:00Z">
        <w:r w:rsidR="001D610F">
          <w:rPr>
            <w:noProof/>
            <w:lang w:val="en-US"/>
          </w:rPr>
          <w:t>8</w:t>
        </w:r>
      </w:ins>
      <w:del w:id="757" w:author="Calil Amaral" w:date="2019-10-28T15:05:00Z">
        <w:r w:rsidR="001B6890" w:rsidDel="00CB24C9">
          <w:rPr>
            <w:noProof/>
            <w:lang w:val="en-US"/>
          </w:rPr>
          <w:delText>8</w:delText>
        </w:r>
      </w:del>
      <w:r w:rsidRPr="00A006BD">
        <w:rPr>
          <w:lang w:val="en-US"/>
        </w:rPr>
        <w:fldChar w:fldCharType="end"/>
      </w:r>
      <w:bookmarkEnd w:id="755"/>
      <w:r w:rsidRPr="00A006BD">
        <w:rPr>
          <w:lang w:val="en-US"/>
        </w:rPr>
        <w:t xml:space="preserve"> – </w:t>
      </w:r>
      <w:del w:id="758" w:author="Calil Amaral" w:date="2019-10-28T17:00:00Z">
        <w:r w:rsidRPr="00A006BD" w:rsidDel="00764B91">
          <w:rPr>
            <w:lang w:val="en-US"/>
          </w:rPr>
          <w:delText xml:space="preserve">(a) Lateral powder supply </w:delText>
        </w:r>
        <w:r w:rsidR="007F43BA" w:rsidDel="00764B91">
          <w:rPr>
            <w:rStyle w:val="FootnoteReference"/>
            <w:lang w:val="en-US"/>
          </w:rPr>
          <w:fldChar w:fldCharType="begin" w:fldLock="1"/>
        </w:r>
        <w:r w:rsidR="00C2289B" w:rsidRPr="00764B91" w:rsidDel="00764B91">
          <w:rPr>
            <w:i w:val="0"/>
            <w:lang w:val="en-US"/>
          </w:rPr>
          <w:del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[24]","plainTextFormattedCitation":"[24]","previouslyFormattedCitation":"[24]"},"properties":{"noteIndex":0},"schema":"https://github.com/citation-style-language/schema/raw/master/csl-citation.json"}</w:delInstrText>
        </w:r>
        <w:r w:rsidR="007F43BA" w:rsidDel="00764B91">
          <w:rPr>
            <w:rStyle w:val="FootnoteReference"/>
            <w:lang w:val="en-US"/>
          </w:rPr>
          <w:fldChar w:fldCharType="separate"/>
        </w:r>
        <w:r w:rsidR="00EE4CE3" w:rsidRPr="00741674" w:rsidDel="00764B91">
          <w:rPr>
            <w:i w:val="0"/>
            <w:noProof/>
            <w:lang w:val="en-US"/>
          </w:rPr>
          <w:delText>[24]</w:delText>
        </w:r>
        <w:r w:rsidR="007F43BA" w:rsidDel="00764B91">
          <w:rPr>
            <w:rStyle w:val="FootnoteReference"/>
            <w:lang w:val="en-US"/>
          </w:rPr>
          <w:fldChar w:fldCharType="end"/>
        </w:r>
        <w:r w:rsidRPr="00A006BD" w:rsidDel="00764B91">
          <w:rPr>
            <w:lang w:val="en-US"/>
          </w:rPr>
          <w:delText xml:space="preserve">; </w:delText>
        </w:r>
      </w:del>
      <w:r w:rsidRPr="00A006BD">
        <w:rPr>
          <w:lang w:val="en-US"/>
        </w:rPr>
        <w:t>(</w:t>
      </w:r>
      <w:ins w:id="759" w:author="Calil Amaral" w:date="2019-10-28T17:00:00Z">
        <w:r w:rsidR="00764B91">
          <w:rPr>
            <w:lang w:val="en-US"/>
          </w:rPr>
          <w:t>a</w:t>
        </w:r>
      </w:ins>
      <w:del w:id="760" w:author="Calil Amaral" w:date="2019-10-28T17:00:00Z">
        <w:r w:rsidRPr="00A006BD" w:rsidDel="00764B91">
          <w:rPr>
            <w:lang w:val="en-US"/>
          </w:rPr>
          <w:delText>b</w:delText>
        </w:r>
      </w:del>
      <w:r w:rsidRPr="00A006BD">
        <w:rPr>
          <w:lang w:val="en-US"/>
        </w:rPr>
        <w:t xml:space="preserve">) Continuous coaxial powder nozzle during the deposition. (1) Process laser beam; (2) Focalizing lens; (3) Mix of metal powder with carrier gas; (4) Shielding inert gas; (5) Deposition nozzle; (6) Schematic (left) and realistic (right) views of a powder cone; (7) Melt pool; (8) Deposited structure; (9) Substrate. Adapted from </w:t>
      </w:r>
      <w:r w:rsidR="007F43BA">
        <w:rPr>
          <w:rStyle w:val="FootnoteReference"/>
          <w:lang w:val="en-US"/>
        </w:rPr>
        <w:fldChar w:fldCharType="begin" w:fldLock="1"/>
      </w:r>
      <w:r w:rsidR="003450BF">
        <w:rPr>
          <w:i w:val="0"/>
          <w:lang w:val="en-US"/>
        </w:rPr>
        <w:instrText>ADDIN CSL_CITATION {"citationItems":[{"id":"ITEM-1","itemData":{"URL":"https://www.manufacturingguide.com/en/laser-engineered-net-shaping-lens-0","accessed":{"date-parts":[["2019","7","4"]]},"author":[{"dropping-particle":"","family":"Manufacturing Guide","given":"","non-dropping-particle":"","parse-names":false,"suffix":""}],"id":"ITEM-1","issued":{"date-parts":[["0"]]},"title":"Laser Cladding 3D, LC3D | Find suppliers, processes &amp;amp; material","type":"webpage"},"uris":["http://www.mendeley.com/documents/?uuid=d9871093-5205-33d2-8f2a-770e05b71a13"]}],"mendeley":{"formattedCitation":"(MANUFACTURING GUIDE, [s.d.])","plainTextFormattedCitation":"(MANUFACTURING GUIDE, [s.d.])","previouslyFormattedCitation":"[27]"},"properties":{"noteIndex":0},"schema":"https://github.com/citation-style-language/schema/raw/master/csl-citation.json"}</w:instrText>
      </w:r>
      <w:r w:rsidR="007F43BA">
        <w:rPr>
          <w:rStyle w:val="FootnoteReference"/>
          <w:lang w:val="en-US"/>
        </w:rPr>
        <w:fldChar w:fldCharType="separate"/>
      </w:r>
      <w:r w:rsidR="003450BF" w:rsidRPr="003450BF">
        <w:rPr>
          <w:bCs/>
          <w:i w:val="0"/>
          <w:noProof/>
          <w:lang w:val="en-US"/>
        </w:rPr>
        <w:t>(MANUFACTURING GUIDE, [s.d.])</w:t>
      </w:r>
      <w:r w:rsidR="007F43BA">
        <w:rPr>
          <w:rStyle w:val="FootnoteReference"/>
          <w:lang w:val="en-US"/>
        </w:rPr>
        <w:fldChar w:fldCharType="end"/>
      </w:r>
      <w:r w:rsidRPr="00A006BD">
        <w:rPr>
          <w:lang w:val="en-US"/>
        </w:rPr>
        <w:t xml:space="preserve"> and </w:t>
      </w:r>
      <w:r w:rsidR="007F43BA">
        <w:rPr>
          <w:rStyle w:val="FootnoteReference"/>
          <w:lang w:val="en-US"/>
        </w:rPr>
        <w:fldChar w:fldCharType="begin" w:fldLock="1"/>
      </w:r>
      <w:r w:rsidR="003450BF">
        <w:rPr>
          <w:i w:val="0"/>
          <w:lang w:val="en-US"/>
        </w:rPr>
        <w:instrText>ADDIN CSL_CITATION {"citationItems":[{"id":"ITEM-1","itemData":{"ISBN":"9783642012365","author":[{"dropping-particle":"","family":"Poprawe","given":"Reinhart","non-dropping-particle":"","parse-names":false,"suffix":""}],"editor":[{"dropping-particle":"","family":"Poprawe","given":"Reinhart","non-dropping-particle":"","parse-names":false,"suffix":""}],"id":"ITEM-1","issued":{"date-parts":[["2016"]]},"publisher":"Springer","publisher-place":"Aachen, Germany","title":"Tailored Light 2 Laser Application Technology","type":"book"},"uris":["http://www.mendeley.com/documents/?uuid=1b7884ef-133e-4a76-b092-1f7249c10c7c"]}],"mendeley":{"formattedCitation":"(POPRAWE, 2016)","plainTextFormattedCitation":"(POPRAWE, 2016)","previouslyFormattedCitation":"[21]"},"properties":{"noteIndex":0},"schema":"https://github.com/citation-style-language/schema/raw/master/csl-citation.json"}</w:instrText>
      </w:r>
      <w:r w:rsidR="007F43BA">
        <w:rPr>
          <w:rStyle w:val="FootnoteReference"/>
          <w:lang w:val="en-US"/>
        </w:rPr>
        <w:fldChar w:fldCharType="separate"/>
      </w:r>
      <w:r w:rsidR="003450BF" w:rsidRPr="003450BF">
        <w:rPr>
          <w:i w:val="0"/>
          <w:noProof/>
          <w:lang w:val="en-US"/>
        </w:rPr>
        <w:t>(POPRAWE, 2016)</w:t>
      </w:r>
      <w:r w:rsidR="007F43BA">
        <w:rPr>
          <w:rStyle w:val="FootnoteReference"/>
          <w:lang w:val="en-US"/>
        </w:rPr>
        <w:fldChar w:fldCharType="end"/>
      </w:r>
      <w:r w:rsidRPr="00A006BD">
        <w:rPr>
          <w:lang w:val="en-US"/>
        </w:rPr>
        <w:t>.</w:t>
      </w:r>
      <w:ins w:id="761" w:author="Calil Amaral" w:date="2019-10-28T17:00:00Z">
        <w:r w:rsidR="00764B91">
          <w:rPr>
            <w:lang w:val="en-US"/>
          </w:rPr>
          <w:t xml:space="preserve"> </w:t>
        </w:r>
        <w:r w:rsidR="00764B91" w:rsidRPr="00A006BD">
          <w:rPr>
            <w:lang w:val="en-US"/>
          </w:rPr>
          <w:t>(</w:t>
        </w:r>
        <w:r w:rsidR="00764B91">
          <w:rPr>
            <w:lang w:val="en-US"/>
          </w:rPr>
          <w:t>b</w:t>
        </w:r>
        <w:r w:rsidR="00764B91" w:rsidRPr="00A006BD">
          <w:rPr>
            <w:lang w:val="en-US"/>
          </w:rPr>
          <w:t xml:space="preserve">) Lateral powder supply </w:t>
        </w:r>
        <w:r w:rsidR="00764B91">
          <w:rPr>
            <w:rStyle w:val="FootnoteReference"/>
            <w:lang w:val="en-US"/>
          </w:rPr>
          <w:fldChar w:fldCharType="begin" w:fldLock="1"/>
        </w:r>
      </w:ins>
      <w:r w:rsidR="003450BF">
        <w:rPr>
          <w:i w:val="0"/>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ins w:id="762" w:author="Calil Amaral" w:date="2019-10-28T17:00:00Z">
        <w:r w:rsidR="00764B91">
          <w:rPr>
            <w:rStyle w:val="FootnoteReference"/>
            <w:lang w:val="en-US"/>
          </w:rPr>
          <w:fldChar w:fldCharType="separate"/>
        </w:r>
      </w:ins>
      <w:r w:rsidR="003450BF" w:rsidRPr="003450BF">
        <w:rPr>
          <w:i w:val="0"/>
          <w:noProof/>
          <w:lang w:val="en-US"/>
        </w:rPr>
        <w:t>(SCHNEIDER, 1998)</w:t>
      </w:r>
      <w:ins w:id="763" w:author="Calil Amaral" w:date="2019-10-28T17:00:00Z">
        <w:r w:rsidR="00764B91">
          <w:rPr>
            <w:rStyle w:val="FootnoteReference"/>
            <w:lang w:val="en-US"/>
          </w:rPr>
          <w:fldChar w:fldCharType="end"/>
        </w:r>
        <w:r w:rsidR="00764B91" w:rsidRPr="00A006BD">
          <w:rPr>
            <w:lang w:val="en-US"/>
          </w:rPr>
          <w:t>;</w:t>
        </w:r>
      </w:ins>
    </w:p>
    <w:p w14:paraId="0A5B773E" w14:textId="4F79CE02" w:rsidR="006969E1" w:rsidRDefault="00101683" w:rsidP="006969E1">
      <w:pPr>
        <w:rPr>
          <w:ins w:id="764" w:author="Calil Amaral" w:date="2019-11-01T01:54:00Z"/>
          <w:lang w:val="en-US"/>
        </w:rPr>
      </w:pPr>
      <w:r w:rsidRPr="00A006BD">
        <w:rPr>
          <w:lang w:val="en-US"/>
        </w:rPr>
        <w:t xml:space="preserve">A variety of nozzle configurations are </w:t>
      </w:r>
      <w:r w:rsidR="003732A3" w:rsidRPr="00A006BD">
        <w:rPr>
          <w:lang w:val="en-US"/>
        </w:rPr>
        <w:t>reported</w:t>
      </w:r>
      <w:r w:rsidRPr="00A006BD">
        <w:rPr>
          <w:lang w:val="en-US"/>
        </w:rPr>
        <w:t xml:space="preserve"> in the literature, </w:t>
      </w:r>
      <w:ins w:id="765" w:author="Calil Amaral" w:date="2019-10-28T17:37:00Z">
        <w:r w:rsidR="00C17C61">
          <w:rPr>
            <w:lang w:val="en-US"/>
          </w:rPr>
          <w:t>with different powder delive</w:t>
        </w:r>
      </w:ins>
      <w:ins w:id="766" w:author="Calil Amaral" w:date="2019-10-28T17:38:00Z">
        <w:r w:rsidR="00C17C61">
          <w:rPr>
            <w:lang w:val="en-US"/>
          </w:rPr>
          <w:t xml:space="preserve">ry systems, </w:t>
        </w:r>
      </w:ins>
      <w:r w:rsidRPr="00A006BD">
        <w:rPr>
          <w:lang w:val="en-US"/>
        </w:rPr>
        <w:t>from lateral to coaxial</w:t>
      </w:r>
      <w:ins w:id="767" w:author="Calil Amaral" w:date="2019-10-28T17:38:00Z">
        <w:r w:rsidR="00C17C61">
          <w:rPr>
            <w:lang w:val="en-US"/>
          </w:rPr>
          <w:t xml:space="preserve">, </w:t>
        </w:r>
      </w:ins>
      <w:del w:id="768" w:author="Calil Amaral" w:date="2019-10-28T17:38:00Z">
        <w:r w:rsidRPr="00A006BD" w:rsidDel="00C17C61">
          <w:rPr>
            <w:lang w:val="en-US"/>
          </w:rPr>
          <w:delText xml:space="preserve">, </w:delText>
        </w:r>
      </w:del>
      <w:r w:rsidRPr="00A006BD">
        <w:rPr>
          <w:lang w:val="en-US"/>
        </w:rPr>
        <w:t xml:space="preserve">from discrete to continuous, two of which are schematically illustrated in </w:t>
      </w:r>
      <w:r w:rsidRPr="00A006BD">
        <w:rPr>
          <w:lang w:val="en-US"/>
        </w:rPr>
        <w:fldChar w:fldCharType="begin"/>
      </w:r>
      <w:r w:rsidRPr="00A006BD">
        <w:rPr>
          <w:lang w:val="en-US"/>
        </w:rPr>
        <w:instrText xml:space="preserve"> REF _Ref20165992 \h </w:instrText>
      </w:r>
      <w:r w:rsidRPr="00A006BD">
        <w:rPr>
          <w:lang w:val="en-US"/>
        </w:rPr>
      </w:r>
      <w:r w:rsidRPr="00A006BD">
        <w:rPr>
          <w:lang w:val="en-US"/>
        </w:rPr>
        <w:fldChar w:fldCharType="separate"/>
      </w:r>
      <w:ins w:id="769" w:author="Calil Amaral" w:date="2019-11-01T02:35:00Z">
        <w:r w:rsidR="001D610F" w:rsidRPr="00A006BD">
          <w:rPr>
            <w:lang w:val="en-US"/>
          </w:rPr>
          <w:t xml:space="preserve">Figure </w:t>
        </w:r>
        <w:r w:rsidR="001D610F">
          <w:rPr>
            <w:noProof/>
            <w:lang w:val="en-US"/>
          </w:rPr>
          <w:t>8</w:t>
        </w:r>
      </w:ins>
      <w:del w:id="770" w:author="Calil Amaral" w:date="2019-10-28T15:52:00Z">
        <w:r w:rsidR="001B6890" w:rsidRPr="00A006BD" w:rsidDel="00EE4CE3">
          <w:rPr>
            <w:lang w:val="en-US"/>
          </w:rPr>
          <w:delText xml:space="preserve">Figure </w:delText>
        </w:r>
        <w:r w:rsidR="001B6890" w:rsidDel="00EE4CE3">
          <w:rPr>
            <w:noProof/>
            <w:lang w:val="en-US"/>
          </w:rPr>
          <w:delText>8</w:delText>
        </w:r>
      </w:del>
      <w:r w:rsidRPr="00A006BD">
        <w:rPr>
          <w:lang w:val="en-US"/>
        </w:rPr>
        <w:fldChar w:fldCharType="end"/>
      </w:r>
      <w:r w:rsidRPr="00A006BD">
        <w:rPr>
          <w:lang w:val="en-US"/>
        </w:rPr>
        <w:t xml:space="preserve"> (a) and (b). </w:t>
      </w:r>
      <w:r w:rsidR="006969E1" w:rsidRPr="00A006BD">
        <w:rPr>
          <w:lang w:val="en-US"/>
        </w:rPr>
        <w:t xml:space="preserve">The powder is delivered to the melt pool by feeders, that can be based on various working principles, one of which consists of a container from which powder flows by gravity into a slot in a rotating disk. The powder is transported to a suction unit from which it is transported by a gas stream to a powder nozzle. The volumetric powder feed rate is controlled by the dimensions of the slot and the speed of the disk </w:t>
      </w:r>
      <w:r w:rsidR="007F43BA">
        <w:rPr>
          <w:rStyle w:val="FootnoteReference"/>
          <w:lang w:val="en-US"/>
        </w:rPr>
        <w:fldChar w:fldCharType="begin" w:fldLock="1"/>
      </w:r>
      <w:r w:rsidR="003450BF">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(SCHNEIDER, 1998)</w:t>
      </w:r>
      <w:r w:rsidR="007F43BA">
        <w:rPr>
          <w:rStyle w:val="FootnoteReference"/>
          <w:lang w:val="en-US"/>
        </w:rPr>
        <w:fldChar w:fldCharType="end"/>
      </w:r>
      <w:r w:rsidR="006969E1" w:rsidRPr="00A006BD">
        <w:rPr>
          <w:lang w:val="en-US"/>
        </w:rPr>
        <w:t xml:space="preserve">. </w:t>
      </w:r>
    </w:p>
    <w:p w14:paraId="16F0A401" w14:textId="25B1700A" w:rsidR="004975B3" w:rsidRDefault="004975B3" w:rsidP="006969E1">
      <w:pPr>
        <w:rPr>
          <w:ins w:id="771" w:author="Calil Amaral" w:date="2019-11-01T00:52:00Z"/>
          <w:lang w:val="en-US"/>
        </w:rPr>
      </w:pPr>
      <w:ins w:id="772" w:author="Calil Amaral" w:date="2019-11-01T01:54:00Z">
        <w:r w:rsidRPr="00A006BD">
          <w:rPr>
            <w:lang w:val="en-US"/>
          </w:rPr>
          <w:t xml:space="preserve">The nozzle head is programmed to move along a path, previously defined by the user, and as it moves, continuously deposit material on the surface of the substrate, usually maintaining a constant distance between the nozzle tip and the surface. After forming the first layer, the nozzle moves in the positive Z direction, represented in </w:t>
        </w:r>
        <w:r w:rsidRPr="00A006BD">
          <w:rPr>
            <w:lang w:val="en-US"/>
          </w:rPr>
          <w:fldChar w:fldCharType="begin"/>
        </w:r>
        <w:r w:rsidRPr="00A006BD">
          <w:rPr>
            <w:lang w:val="en-US"/>
          </w:rPr>
          <w:instrText xml:space="preserve"> REF _Ref20165992 \h </w:instrText>
        </w:r>
      </w:ins>
      <w:r w:rsidRPr="00A006BD">
        <w:rPr>
          <w:lang w:val="en-US"/>
        </w:rPr>
      </w:r>
      <w:ins w:id="773" w:author="Calil Amaral" w:date="2019-11-01T01:54:00Z">
        <w:r w:rsidRPr="00A006BD">
          <w:rPr>
            <w:lang w:val="en-US"/>
          </w:rPr>
          <w:fldChar w:fldCharType="separate"/>
        </w:r>
      </w:ins>
      <w:ins w:id="774" w:author="Calil Amaral" w:date="2019-11-01T02:35:00Z">
        <w:r w:rsidR="001D610F" w:rsidRPr="00A006BD">
          <w:rPr>
            <w:lang w:val="en-US"/>
          </w:rPr>
          <w:t xml:space="preserve">Figure </w:t>
        </w:r>
        <w:r w:rsidR="001D610F">
          <w:rPr>
            <w:noProof/>
            <w:lang w:val="en-US"/>
          </w:rPr>
          <w:t>8</w:t>
        </w:r>
      </w:ins>
      <w:ins w:id="775" w:author="Calil Amaral" w:date="2019-11-01T01:54:00Z">
        <w:r w:rsidRPr="00A006BD">
          <w:rPr>
            <w:lang w:val="en-US"/>
          </w:rPr>
          <w:fldChar w:fldCharType="end"/>
        </w:r>
        <w:r>
          <w:rPr>
            <w:lang w:val="en-US"/>
          </w:rPr>
          <w:t xml:space="preserve"> (a)</w:t>
        </w:r>
        <w:r w:rsidRPr="00A006BD">
          <w:rPr>
            <w:lang w:val="en-US"/>
          </w:rPr>
          <w:t xml:space="preserve">, and </w:t>
        </w:r>
        <w:r>
          <w:rPr>
            <w:lang w:val="en-US"/>
          </w:rPr>
          <w:t>start adding</w:t>
        </w:r>
        <w:r w:rsidRPr="00A006BD">
          <w:rPr>
            <w:lang w:val="en-US"/>
          </w:rPr>
          <w:t xml:space="preserve"> material on top of the previously deposited layer. This process repeats until the entire part has been built. A schematic view of key input and output factors that affect the stability of the process are represented in</w:t>
        </w:r>
        <w:r>
          <w:rPr>
            <w:lang w:val="en-US"/>
          </w:rPr>
          <w:t xml:space="preserve"> </w:t>
        </w:r>
        <w:r>
          <w:rPr>
            <w:lang w:val="en-US"/>
          </w:rPr>
          <w:fldChar w:fldCharType="begin"/>
        </w:r>
        <w:r>
          <w:rPr>
            <w:lang w:val="en-US"/>
          </w:rPr>
          <w:instrText xml:space="preserve"> REF _Ref19993441 \h </w:instrText>
        </w:r>
      </w:ins>
      <w:r>
        <w:rPr>
          <w:lang w:val="en-US"/>
        </w:rPr>
      </w:r>
      <w:ins w:id="776" w:author="Calil Amaral" w:date="2019-11-01T01:54:00Z">
        <w:r>
          <w:rPr>
            <w:lang w:val="en-US"/>
          </w:rPr>
          <w:fldChar w:fldCharType="end"/>
        </w:r>
        <w:r w:rsidRPr="00A006BD">
          <w:rPr>
            <w:lang w:val="en-US"/>
          </w:rPr>
          <w:t>, some of which will be described in more detail later.</w:t>
        </w:r>
      </w:ins>
    </w:p>
    <w:p w14:paraId="4EA2A7AB" w14:textId="77777777" w:rsidR="00A7183D" w:rsidRPr="00A006BD" w:rsidRDefault="00A7183D" w:rsidP="00A7183D">
      <w:pPr>
        <w:keepNext/>
        <w:ind w:firstLine="0"/>
        <w:jc w:val="center"/>
        <w:rPr>
          <w:ins w:id="777" w:author="Calil Amaral" w:date="2019-11-01T00:52:00Z"/>
          <w:lang w:val="en-US"/>
        </w:rPr>
      </w:pPr>
      <w:ins w:id="778" w:author="Calil Amaral" w:date="2019-11-01T00:52:00Z">
        <w:r>
          <w:rPr>
            <w:noProof/>
          </w:rPr>
          <w:lastRenderedPageBreak/>
          <w:drawing>
            <wp:inline distT="0" distB="0" distL="0" distR="0" wp14:anchorId="18EB5102" wp14:editId="26E32483">
              <wp:extent cx="5417161" cy="3583172"/>
              <wp:effectExtent l="0" t="0" r="0" b="0"/>
              <wp:docPr id="60" name="Picture 59">
                <a:extLst xmlns:a="http://schemas.openxmlformats.org/drawingml/2006/main">
                  <a:ext uri="{FF2B5EF4-FFF2-40B4-BE49-F238E27FC236}">
                    <a16:creationId xmlns:a16="http://schemas.microsoft.com/office/drawing/2014/main" id="{00000000-0008-0000-0400-00003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00000000-0008-0000-0400-00003C000000}"/>
                          </a:ext>
                        </a:extLst>
                      </pic:cNvPr>
                      <pic:cNvPicPr>
                        <a:picLocks noChangeAspect="1"/>
                      </pic:cNvPicPr>
                    </pic:nvPicPr>
                    <pic:blipFill>
                      <a:blip r:embed="rId25"/>
                      <a:stretch>
                        <a:fillRect/>
                      </a:stretch>
                    </pic:blipFill>
                    <pic:spPr>
                      <a:xfrm>
                        <a:off x="0" y="0"/>
                        <a:ext cx="5600536" cy="3704465"/>
                      </a:xfrm>
                      <a:prstGeom prst="rect">
                        <a:avLst/>
                      </a:prstGeom>
                    </pic:spPr>
                  </pic:pic>
                </a:graphicData>
              </a:graphic>
            </wp:inline>
          </w:drawing>
        </w:r>
        <w:commentRangeStart w:id="779"/>
        <w:commentRangeEnd w:id="779"/>
        <w:r>
          <w:rPr>
            <w:rStyle w:val="CommentReference"/>
          </w:rPr>
          <w:commentReference w:id="779"/>
        </w:r>
      </w:ins>
    </w:p>
    <w:p w14:paraId="51071CDE" w14:textId="22D5FB0A" w:rsidR="00A7183D" w:rsidRPr="00A006BD" w:rsidRDefault="00A7183D" w:rsidP="00A7183D">
      <w:pPr>
        <w:pStyle w:val="Caption"/>
        <w:ind w:left="708" w:hanging="708"/>
        <w:jc w:val="center"/>
        <w:rPr>
          <w:ins w:id="780" w:author="Calil Amaral" w:date="2019-11-01T00:52:00Z"/>
          <w:lang w:val="en-US"/>
        </w:rPr>
      </w:pPr>
      <w:ins w:id="781" w:author="Calil Amaral" w:date="2019-11-01T00:52:00Z">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ns w:id="782" w:author="Calil Amaral" w:date="2019-11-01T02:35:00Z">
        <w:r w:rsidR="001D610F">
          <w:rPr>
            <w:noProof/>
            <w:lang w:val="en-US"/>
          </w:rPr>
          <w:t>9</w:t>
        </w:r>
      </w:ins>
      <w:ins w:id="783" w:author="Calil Amaral" w:date="2019-11-01T00:52:00Z">
        <w:r w:rsidRPr="00A006BD">
          <w:rPr>
            <w:lang w:val="en-US"/>
          </w:rPr>
          <w:fldChar w:fldCharType="end"/>
        </w:r>
        <w:r w:rsidRPr="00A006BD">
          <w:rPr>
            <w:lang w:val="en-US"/>
          </w:rPr>
          <w:t xml:space="preserve"> –</w:t>
        </w:r>
        <w:r>
          <w:rPr>
            <w:lang w:val="en-US"/>
          </w:rPr>
          <w:t xml:space="preserve"> Process factors and physical </w:t>
        </w:r>
        <w:r w:rsidRPr="00A006BD">
          <w:rPr>
            <w:lang w:val="en-US"/>
          </w:rPr>
          <w:t xml:space="preserve">events occurring during </w:t>
        </w:r>
        <w:r>
          <w:rPr>
            <w:lang w:val="en-US"/>
          </w:rPr>
          <w:t xml:space="preserve">DED-LP </w:t>
        </w:r>
        <w:r w:rsidRPr="00A006BD">
          <w:rPr>
            <w:lang w:val="en-US"/>
          </w:rPr>
          <w:t>for given instant in time</w:t>
        </w:r>
        <w:r>
          <w:rPr>
            <w:lang w:val="en-US"/>
          </w:rPr>
          <w:t xml:space="preserve"> </w:t>
        </w:r>
        <w:r>
          <w:rPr>
            <w:lang w:val="en-US"/>
          </w:rPr>
          <w:fldChar w:fldCharType="begin" w:fldLock="1"/>
        </w:r>
      </w:ins>
      <w:r w:rsidR="003450BF">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ins w:id="784" w:author="Calil Amaral" w:date="2019-11-01T00:52:00Z">
        <w:r>
          <w:rPr>
            <w:lang w:val="en-US"/>
          </w:rPr>
          <w:fldChar w:fldCharType="separate"/>
        </w:r>
      </w:ins>
      <w:r w:rsidR="003450BF" w:rsidRPr="003450BF">
        <w:rPr>
          <w:i w:val="0"/>
          <w:noProof/>
          <w:lang w:val="en-US"/>
        </w:rPr>
        <w:t>(SCHNEIDER, 1998)</w:t>
      </w:r>
      <w:ins w:id="785" w:author="Calil Amaral" w:date="2019-11-01T00:52:00Z">
        <w:r>
          <w:rPr>
            <w:lang w:val="en-US"/>
          </w:rPr>
          <w:fldChar w:fldCharType="end"/>
        </w:r>
        <w:r w:rsidRPr="00A006BD">
          <w:rPr>
            <w:lang w:val="en-US"/>
          </w:rPr>
          <w:t>.</w:t>
        </w:r>
      </w:ins>
    </w:p>
    <w:p w14:paraId="778BF0D2" w14:textId="46FD88FF" w:rsidR="00A7183D" w:rsidRPr="00A006BD" w:rsidDel="00A7183D" w:rsidRDefault="00A7183D" w:rsidP="006969E1">
      <w:pPr>
        <w:rPr>
          <w:del w:id="786" w:author="Calil Amaral" w:date="2019-11-01T00:53:00Z"/>
          <w:lang w:val="en-US"/>
        </w:rPr>
      </w:pPr>
    </w:p>
    <w:p w14:paraId="7FE1B28C" w14:textId="4D9F1B8E" w:rsidR="00687BEB" w:rsidRPr="00A006BD" w:rsidDel="004975B3" w:rsidRDefault="00687BEB" w:rsidP="00687BEB">
      <w:pPr>
        <w:rPr>
          <w:del w:id="787" w:author="Calil Amaral" w:date="2019-11-01T01:54:00Z"/>
          <w:lang w:val="en-US"/>
        </w:rPr>
      </w:pPr>
      <w:del w:id="788" w:author="Calil Amaral" w:date="2019-11-01T01:54:00Z">
        <w:r w:rsidRPr="00A006BD" w:rsidDel="004975B3">
          <w:rPr>
            <w:lang w:val="en-US"/>
          </w:rPr>
          <w:delText>The nozzle head is programmed to move along a path, previously defined by the user, and as it moves, continuously deposit material on the surface of the substrate, usually maintaining a constant distance between the nozzle tip and the surface. After forming the first layer, the nozzle moves in the positive Z direction, represented in</w:delText>
        </w:r>
        <w:r w:rsidR="006D319E" w:rsidRPr="00A006BD" w:rsidDel="004975B3">
          <w:rPr>
            <w:lang w:val="en-US"/>
          </w:rPr>
          <w:delText xml:space="preserve"> </w:delText>
        </w:r>
        <w:r w:rsidR="006D319E" w:rsidRPr="00A006BD" w:rsidDel="004975B3">
          <w:rPr>
            <w:lang w:val="en-US"/>
          </w:rPr>
          <w:fldChar w:fldCharType="begin"/>
        </w:r>
        <w:r w:rsidR="006D319E" w:rsidRPr="004975B3" w:rsidDel="004975B3">
          <w:rPr>
            <w:lang w:val="en-US"/>
          </w:rPr>
          <w:delInstrText xml:space="preserve"> REF _Ref20165992 \h </w:delInstrText>
        </w:r>
        <w:r w:rsidR="006D319E" w:rsidRPr="00A006BD" w:rsidDel="004975B3">
          <w:rPr>
            <w:lang w:val="en-US"/>
          </w:rPr>
        </w:r>
        <w:r w:rsidR="006D319E" w:rsidRPr="00A006BD" w:rsidDel="004975B3">
          <w:rPr>
            <w:lang w:val="en-US"/>
          </w:rPr>
          <w:fldChar w:fldCharType="separate"/>
        </w:r>
      </w:del>
      <w:del w:id="789" w:author="Calil Amaral" w:date="2019-10-28T15:52:00Z">
        <w:r w:rsidR="001B6890" w:rsidRPr="004975B3" w:rsidDel="00EE4CE3">
          <w:rPr>
            <w:lang w:val="en-US"/>
          </w:rPr>
          <w:delText xml:space="preserve">Figure </w:delText>
        </w:r>
        <w:r w:rsidR="001B6890" w:rsidRPr="004975B3" w:rsidDel="00EE4CE3">
          <w:rPr>
            <w:noProof/>
            <w:lang w:val="en-US"/>
          </w:rPr>
          <w:delText>8</w:delText>
        </w:r>
      </w:del>
      <w:del w:id="790" w:author="Calil Amaral" w:date="2019-11-01T01:54:00Z">
        <w:r w:rsidR="006D319E" w:rsidRPr="00A006BD" w:rsidDel="004975B3">
          <w:rPr>
            <w:lang w:val="en-US"/>
          </w:rPr>
          <w:fldChar w:fldCharType="end"/>
        </w:r>
        <w:r w:rsidRPr="00A006BD" w:rsidDel="004975B3">
          <w:rPr>
            <w:lang w:val="en-US"/>
          </w:rPr>
          <w:delText xml:space="preserve">, and </w:delText>
        </w:r>
        <w:r w:rsidR="007F1FBF" w:rsidDel="004975B3">
          <w:rPr>
            <w:lang w:val="en-US"/>
          </w:rPr>
          <w:delText>start adding</w:delText>
        </w:r>
        <w:r w:rsidRPr="00A006BD" w:rsidDel="004975B3">
          <w:rPr>
            <w:lang w:val="en-US"/>
          </w:rPr>
          <w:delText xml:space="preserve"> material on top of the previously deposited layer. This process repeats until the entire part has been built. A schematic view of key input and output factors that affect the stability of the process are represented in</w:delText>
        </w:r>
      </w:del>
      <w:del w:id="791" w:author="Calil Amaral" w:date="2019-10-28T16:48:00Z">
        <w:r w:rsidR="006D319E" w:rsidRPr="00A006BD" w:rsidDel="00C2289B">
          <w:rPr>
            <w:lang w:val="en-US"/>
          </w:rPr>
          <w:delText xml:space="preserve"> </w:delText>
        </w:r>
        <w:commentRangeStart w:id="792"/>
        <w:r w:rsidR="006D319E" w:rsidRPr="00A006BD" w:rsidDel="00C2289B">
          <w:rPr>
            <w:lang w:val="en-US"/>
          </w:rPr>
          <w:fldChar w:fldCharType="begin"/>
        </w:r>
        <w:r w:rsidR="006D319E" w:rsidRPr="00C2289B" w:rsidDel="00C2289B">
          <w:rPr>
            <w:lang w:val="en-US"/>
          </w:rPr>
          <w:delInstrText xml:space="preserve"> REF _Ref20165992 \h </w:delInstrText>
        </w:r>
        <w:r w:rsidR="006D319E" w:rsidRPr="00A006BD" w:rsidDel="00C2289B">
          <w:rPr>
            <w:lang w:val="en-US"/>
          </w:rPr>
        </w:r>
        <w:r w:rsidR="006D319E" w:rsidRPr="00A006BD" w:rsidDel="00C2289B">
          <w:rPr>
            <w:lang w:val="en-US"/>
          </w:rPr>
          <w:fldChar w:fldCharType="separate"/>
        </w:r>
      </w:del>
      <w:del w:id="793" w:author="Calil Amaral" w:date="2019-10-28T15:52:00Z">
        <w:r w:rsidR="001B6890" w:rsidRPr="00741674" w:rsidDel="00EE4CE3">
          <w:rPr>
            <w:lang w:val="en-US"/>
          </w:rPr>
          <w:delText xml:space="preserve">Figure </w:delText>
        </w:r>
        <w:r w:rsidR="001B6890" w:rsidRPr="00C2289B" w:rsidDel="00EE4CE3">
          <w:rPr>
            <w:noProof/>
            <w:lang w:val="en-US"/>
          </w:rPr>
          <w:delText>8</w:delText>
        </w:r>
      </w:del>
      <w:del w:id="794" w:author="Calil Amaral" w:date="2019-10-28T16:48:00Z">
        <w:r w:rsidR="006D319E" w:rsidRPr="00A006BD" w:rsidDel="00C2289B">
          <w:rPr>
            <w:lang w:val="en-US"/>
          </w:rPr>
          <w:fldChar w:fldCharType="end"/>
        </w:r>
        <w:commentRangeEnd w:id="792"/>
        <w:r w:rsidR="00882D29" w:rsidDel="00C2289B">
          <w:rPr>
            <w:rStyle w:val="CommentReference"/>
          </w:rPr>
          <w:commentReference w:id="792"/>
        </w:r>
      </w:del>
      <w:del w:id="795" w:author="Calil Amaral" w:date="2019-11-01T01:54:00Z">
        <w:r w:rsidRPr="00A006BD" w:rsidDel="004975B3">
          <w:rPr>
            <w:lang w:val="en-US"/>
          </w:rPr>
          <w:delText>, some of which will be described in more detail later.</w:delText>
        </w:r>
      </w:del>
    </w:p>
    <w:p w14:paraId="18B07798" w14:textId="76A83B3D" w:rsidR="000336B2" w:rsidRPr="00A006BD" w:rsidDel="00A7183D" w:rsidRDefault="008C1187" w:rsidP="003732A3">
      <w:pPr>
        <w:keepNext/>
        <w:ind w:firstLine="0"/>
        <w:jc w:val="center"/>
        <w:rPr>
          <w:del w:id="796" w:author="Calil Amaral" w:date="2019-11-01T00:52:00Z"/>
          <w:lang w:val="en-US"/>
        </w:rPr>
      </w:pPr>
      <w:commentRangeStart w:id="797"/>
      <w:del w:id="798" w:author="Calil Amaral" w:date="2019-10-28T16:46:00Z">
        <w:r w:rsidRPr="00A006BD" w:rsidDel="00C2289B">
          <w:rPr>
            <w:noProof/>
            <w:lang w:eastAsia="pt-BR"/>
          </w:rPr>
          <w:drawing>
            <wp:inline distT="0" distB="0" distL="0" distR="0" wp14:anchorId="3D8DBF5A" wp14:editId="3BDE13ED">
              <wp:extent cx="3093736" cy="356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1832" cy="3594702"/>
                      </a:xfrm>
                      <a:prstGeom prst="rect">
                        <a:avLst/>
                      </a:prstGeom>
                    </pic:spPr>
                  </pic:pic>
                </a:graphicData>
              </a:graphic>
            </wp:inline>
          </w:drawing>
        </w:r>
      </w:del>
      <w:commentRangeEnd w:id="797"/>
      <w:del w:id="799" w:author="Calil Amaral" w:date="2019-11-01T00:52:00Z">
        <w:r w:rsidR="00882D29" w:rsidDel="00A7183D">
          <w:rPr>
            <w:rStyle w:val="CommentReference"/>
          </w:rPr>
          <w:commentReference w:id="797"/>
        </w:r>
      </w:del>
    </w:p>
    <w:p w14:paraId="3C0CD102" w14:textId="437FD45D" w:rsidR="00687BEB" w:rsidRPr="00A006BD" w:rsidDel="00A7183D" w:rsidRDefault="000336B2">
      <w:pPr>
        <w:pStyle w:val="Caption"/>
        <w:ind w:left="708" w:hanging="708"/>
        <w:jc w:val="center"/>
        <w:rPr>
          <w:del w:id="800" w:author="Calil Amaral" w:date="2019-11-01T00:52:00Z"/>
          <w:lang w:val="en-US"/>
        </w:rPr>
        <w:pPrChange w:id="801" w:author="Calil Amaral" w:date="2019-10-28T16:47:00Z">
          <w:pPr>
            <w:pStyle w:val="Caption"/>
            <w:jc w:val="center"/>
          </w:pPr>
        </w:pPrChange>
      </w:pPr>
      <w:bookmarkStart w:id="802" w:name="_Ref19993441"/>
      <w:del w:id="803" w:author="Calil Amaral" w:date="2019-11-01T00:52:00Z">
        <w:r w:rsidRPr="00A006BD" w:rsidDel="00A7183D">
          <w:rPr>
            <w:lang w:val="en-US"/>
          </w:rPr>
          <w:delText xml:space="preserve">Figure </w:delText>
        </w:r>
        <w:r w:rsidRPr="00A006BD" w:rsidDel="00A7183D">
          <w:rPr>
            <w:lang w:val="en-US"/>
          </w:rPr>
          <w:fldChar w:fldCharType="begin"/>
        </w:r>
        <w:r w:rsidRPr="00A7183D" w:rsidDel="00A7183D">
          <w:rPr>
            <w:i w:val="0"/>
            <w:iCs w:val="0"/>
            <w:lang w:val="en-US"/>
          </w:rPr>
          <w:delInstrText xml:space="preserve"> SEQ Figure \* ARABIC </w:delInstrText>
        </w:r>
        <w:r w:rsidRPr="00A006BD" w:rsidDel="00A7183D">
          <w:rPr>
            <w:lang w:val="en-US"/>
          </w:rPr>
          <w:fldChar w:fldCharType="separate"/>
        </w:r>
      </w:del>
      <w:del w:id="804" w:author="Calil Amaral" w:date="2019-10-28T15:05:00Z">
        <w:r w:rsidR="001B6890" w:rsidRPr="006A70CD" w:rsidDel="00CB24C9">
          <w:rPr>
            <w:noProof/>
            <w:lang w:val="en-US"/>
          </w:rPr>
          <w:delText>9</w:delText>
        </w:r>
      </w:del>
      <w:del w:id="805" w:author="Calil Amaral" w:date="2019-11-01T00:52:00Z">
        <w:r w:rsidRPr="00A006BD" w:rsidDel="00A7183D">
          <w:rPr>
            <w:lang w:val="en-US"/>
          </w:rPr>
          <w:fldChar w:fldCharType="end"/>
        </w:r>
        <w:bookmarkEnd w:id="802"/>
        <w:r w:rsidRPr="00A006BD" w:rsidDel="00A7183D">
          <w:rPr>
            <w:lang w:val="en-US"/>
          </w:rPr>
          <w:delText xml:space="preserve"> –</w:delText>
        </w:r>
      </w:del>
      <w:del w:id="806" w:author="Calil Amaral" w:date="2019-10-28T16:49:00Z">
        <w:r w:rsidRPr="00A006BD" w:rsidDel="00C2289B">
          <w:rPr>
            <w:lang w:val="en-US"/>
          </w:rPr>
          <w:delText xml:space="preserve"> </w:delText>
        </w:r>
        <w:r w:rsidR="008C1187" w:rsidRPr="00A006BD" w:rsidDel="00C2289B">
          <w:rPr>
            <w:lang w:val="en-US"/>
          </w:rPr>
          <w:delText xml:space="preserve">Physical </w:delText>
        </w:r>
      </w:del>
      <w:del w:id="807" w:author="Calil Amaral" w:date="2019-11-01T00:52:00Z">
        <w:r w:rsidR="008C1187" w:rsidRPr="00A006BD" w:rsidDel="00A7183D">
          <w:rPr>
            <w:lang w:val="en-US"/>
          </w:rPr>
          <w:delText xml:space="preserve">events occurring during </w:delText>
        </w:r>
      </w:del>
      <w:del w:id="808" w:author="Calil Amaral" w:date="2019-10-28T16:49:00Z">
        <w:r w:rsidR="008C1187" w:rsidRPr="00A006BD" w:rsidDel="00C2289B">
          <w:rPr>
            <w:lang w:val="en-US"/>
          </w:rPr>
          <w:delText xml:space="preserve">DLD </w:delText>
        </w:r>
      </w:del>
      <w:del w:id="809" w:author="Calil Amaral" w:date="2019-11-01T00:52:00Z">
        <w:r w:rsidR="008C1187" w:rsidRPr="00A006BD" w:rsidDel="00A7183D">
          <w:rPr>
            <w:lang w:val="en-US"/>
          </w:rPr>
          <w:delText>for given instant in time</w:delText>
        </w:r>
      </w:del>
      <w:del w:id="810" w:author="Calil Amaral" w:date="2019-10-28T16:46:00Z">
        <w:r w:rsidR="008C1187" w:rsidRPr="00A006BD" w:rsidDel="00C2289B">
          <w:rPr>
            <w:lang w:val="en-US"/>
          </w:rPr>
          <w:delText xml:space="preserve"> </w:delText>
        </w:r>
        <w:r w:rsidR="007F43BA" w:rsidDel="00C2289B">
          <w:rPr>
            <w:rStyle w:val="FootnoteReference"/>
            <w:lang w:val="en-US"/>
          </w:rPr>
          <w:fldChar w:fldCharType="begin" w:fldLock="1"/>
        </w:r>
        <w:r w:rsidR="00EE4CE3" w:rsidRPr="00C2289B" w:rsidDel="00C2289B">
          <w:rPr>
            <w:i w:val="0"/>
            <w:lang w:val="en-US"/>
          </w:rPr>
          <w:delInstrText>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Manufacturing","id":"ITEM-1","issued":{"date-parts":[["2015"]]},"page":"36-62","publisher":"Elsevier B.V.","title":"An overview of Direct Laser Deposition for additive manufacturing; Part I: Transport phenomena, modeling and diagnostics","type":"article-journal","volume":"8"},"uris":["http://www.mendeley.com/documents/?uuid=992375d5-709e-4994-8c14-3ae5ba0e9f7f"]}],"mendeley":{"formattedCitation":"[26]","plainTextFormattedCitation":"[26]","previouslyFormattedCitation":"[25]"},"properties":{"noteIndex":0},"schema":"https://github.com/citation-style-language/schema/raw/master/csl-citation.json"}</w:delInstrText>
        </w:r>
        <w:r w:rsidR="007F43BA" w:rsidDel="00C2289B">
          <w:rPr>
            <w:rStyle w:val="FootnoteReference"/>
            <w:lang w:val="en-US"/>
          </w:rPr>
          <w:fldChar w:fldCharType="separate"/>
        </w:r>
        <w:r w:rsidR="00EE4CE3" w:rsidRPr="00741674" w:rsidDel="00C2289B">
          <w:rPr>
            <w:bCs/>
            <w:i w:val="0"/>
            <w:noProof/>
            <w:lang w:val="en-US"/>
          </w:rPr>
          <w:delText>[26]</w:delText>
        </w:r>
        <w:r w:rsidR="007F43BA" w:rsidDel="00C2289B">
          <w:rPr>
            <w:rStyle w:val="FootnoteReference"/>
            <w:lang w:val="en-US"/>
          </w:rPr>
          <w:fldChar w:fldCharType="end"/>
        </w:r>
      </w:del>
      <w:del w:id="811" w:author="Calil Amaral" w:date="2019-11-01T00:52:00Z">
        <w:r w:rsidRPr="00A006BD" w:rsidDel="00A7183D">
          <w:rPr>
            <w:lang w:val="en-US"/>
          </w:rPr>
          <w:delText>.</w:delText>
        </w:r>
      </w:del>
    </w:p>
    <w:p w14:paraId="5D345D89" w14:textId="6BA9DF10" w:rsidR="00687BEB" w:rsidRPr="00A006BD" w:rsidRDefault="00687BEB" w:rsidP="004529C4">
      <w:pPr>
        <w:rPr>
          <w:lang w:val="en-US"/>
        </w:rPr>
      </w:pPr>
      <w:r w:rsidRPr="00A006BD">
        <w:rPr>
          <w:lang w:val="en-US"/>
        </w:rPr>
        <w:t>Along the process, several critical input variables</w:t>
      </w:r>
      <w:ins w:id="812" w:author="Milton Pereira" w:date="2019-10-21T17:16:00Z">
        <w:r w:rsidR="00882D29">
          <w:rPr>
            <w:lang w:val="en-US"/>
          </w:rPr>
          <w:t>,</w:t>
        </w:r>
      </w:ins>
      <w:r w:rsidRPr="00A006BD">
        <w:rPr>
          <w:lang w:val="en-US"/>
        </w:rPr>
        <w:t xml:space="preserve"> schematically listed in </w:t>
      </w:r>
      <w:r w:rsidR="00237082" w:rsidRPr="00A006BD">
        <w:rPr>
          <w:lang w:val="en-US"/>
        </w:rPr>
        <w:fldChar w:fldCharType="begin"/>
      </w:r>
      <w:r w:rsidR="00237082" w:rsidRPr="00A006BD">
        <w:rPr>
          <w:lang w:val="en-US"/>
        </w:rPr>
        <w:instrText xml:space="preserve"> REF _Ref19993441 \h </w:instrText>
      </w:r>
      <w:r w:rsidR="00237082" w:rsidRPr="00A006BD">
        <w:rPr>
          <w:lang w:val="en-US"/>
        </w:rPr>
      </w:r>
      <w:del w:id="813" w:author="Calil Amaral" w:date="2019-11-01T02:28:00Z">
        <w:r w:rsidR="00237082" w:rsidRPr="00A006BD" w:rsidDel="00CA3217">
          <w:rPr>
            <w:lang w:val="en-US"/>
          </w:rPr>
          <w:fldChar w:fldCharType="separate"/>
        </w:r>
      </w:del>
      <w:del w:id="814" w:author="Calil Amaral" w:date="2019-10-28T15:52:00Z">
        <w:r w:rsidR="001B6890" w:rsidRPr="00A006BD" w:rsidDel="00EE4CE3">
          <w:rPr>
            <w:lang w:val="en-US"/>
          </w:rPr>
          <w:delText xml:space="preserve">Figure </w:delText>
        </w:r>
        <w:r w:rsidR="001B6890" w:rsidDel="00EE4CE3">
          <w:rPr>
            <w:noProof/>
            <w:lang w:val="en-US"/>
          </w:rPr>
          <w:delText>9</w:delText>
        </w:r>
      </w:del>
      <w:r w:rsidR="00237082" w:rsidRPr="00A006BD">
        <w:rPr>
          <w:lang w:val="en-US"/>
        </w:rPr>
        <w:fldChar w:fldCharType="end"/>
      </w:r>
      <w:r w:rsidRPr="00A006BD">
        <w:rPr>
          <w:lang w:val="en-US"/>
        </w:rPr>
        <w:t>, interact with one another in a complex physical process</w:t>
      </w:r>
      <w:r w:rsidR="00BB6A89" w:rsidRPr="00A006BD">
        <w:rPr>
          <w:lang w:val="en-US"/>
        </w:rPr>
        <w:t>es</w:t>
      </w:r>
      <w:r w:rsidRPr="00A006BD">
        <w:rPr>
          <w:lang w:val="en-US"/>
        </w:rPr>
        <w:t xml:space="preserve"> that involves light absorption, heat conduction and convection, mass diffusion and result in the geometry, microstructure, </w:t>
      </w:r>
      <w:r w:rsidR="00BB6A89" w:rsidRPr="00A006BD">
        <w:rPr>
          <w:lang w:val="en-US"/>
        </w:rPr>
        <w:t>mechanical</w:t>
      </w:r>
      <w:r w:rsidRPr="00A006BD">
        <w:rPr>
          <w:lang w:val="en-US"/>
        </w:rPr>
        <w:t xml:space="preserve"> properties and other relevant characteristics </w:t>
      </w:r>
      <w:r w:rsidR="007F43BA">
        <w:rPr>
          <w:rStyle w:val="FootnoteReference"/>
          <w:lang w:val="en-US"/>
        </w:rPr>
        <w:fldChar w:fldCharType="begin" w:fldLock="1"/>
      </w:r>
      <w:r w:rsidR="003450BF">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(SCHNEIDER, 1998)</w:t>
      </w:r>
      <w:r w:rsidR="007F43BA">
        <w:rPr>
          <w:rStyle w:val="FootnoteReference"/>
          <w:lang w:val="en-US"/>
        </w:rPr>
        <w:fldChar w:fldCharType="end"/>
      </w:r>
      <w:r w:rsidRPr="00A006BD">
        <w:rPr>
          <w:lang w:val="en-US"/>
        </w:rPr>
        <w:t xml:space="preserve">. </w:t>
      </w:r>
      <w:r w:rsidR="00BB6A89" w:rsidRPr="00A006BD">
        <w:rPr>
          <w:lang w:val="en-US"/>
        </w:rPr>
        <w:t>The present study</w:t>
      </w:r>
      <w:r w:rsidRPr="00A006BD">
        <w:rPr>
          <w:lang w:val="en-US"/>
        </w:rPr>
        <w:t xml:space="preserve"> will focus on discussing</w:t>
      </w:r>
      <w:r w:rsidR="00646F5E">
        <w:rPr>
          <w:lang w:val="en-US"/>
        </w:rPr>
        <w:t xml:space="preserve"> geometric features, </w:t>
      </w:r>
      <w:r w:rsidR="00BB6A89" w:rsidRPr="00A006BD">
        <w:rPr>
          <w:lang w:val="en-US"/>
        </w:rPr>
        <w:t>process</w:t>
      </w:r>
      <w:r w:rsidRPr="00A006BD">
        <w:rPr>
          <w:lang w:val="en-US"/>
        </w:rPr>
        <w:t xml:space="preserve"> parameters and </w:t>
      </w:r>
      <w:r w:rsidR="00646F5E">
        <w:rPr>
          <w:lang w:val="en-US"/>
        </w:rPr>
        <w:t>their</w:t>
      </w:r>
      <w:r w:rsidRPr="00A006BD">
        <w:rPr>
          <w:lang w:val="en-US"/>
        </w:rPr>
        <w:t xml:space="preserve"> relationship with the resulting </w:t>
      </w:r>
      <w:r w:rsidR="00433841" w:rsidRPr="00A006BD">
        <w:rPr>
          <w:lang w:val="en-US"/>
        </w:rPr>
        <w:t>mechanical properties</w:t>
      </w:r>
      <w:r w:rsidRPr="00A006BD">
        <w:rPr>
          <w:lang w:val="en-US"/>
        </w:rPr>
        <w:t>.</w:t>
      </w:r>
    </w:p>
    <w:p w14:paraId="28810588" w14:textId="3A2F5956" w:rsidR="00687BEB" w:rsidRPr="00A006BD" w:rsidRDefault="00091A0F" w:rsidP="000A5412">
      <w:pPr>
        <w:pStyle w:val="Heading3"/>
        <w:rPr>
          <w:lang w:val="en-US"/>
        </w:rPr>
      </w:pPr>
      <w:bookmarkStart w:id="815" w:name="_Toc23173671"/>
      <w:r w:rsidRPr="00A006BD">
        <w:rPr>
          <w:lang w:val="en-US"/>
        </w:rPr>
        <w:t>Thermal cycles</w:t>
      </w:r>
      <w:r w:rsidR="00F935C8" w:rsidRPr="00A006BD">
        <w:rPr>
          <w:lang w:val="en-US"/>
        </w:rPr>
        <w:t xml:space="preserve"> and </w:t>
      </w:r>
      <w:r w:rsidR="004354D9">
        <w:rPr>
          <w:lang w:val="en-US"/>
        </w:rPr>
        <w:t>reported effects</w:t>
      </w:r>
      <w:bookmarkEnd w:id="815"/>
    </w:p>
    <w:p w14:paraId="39AD7B16" w14:textId="63FA1B33" w:rsidR="00691C6B" w:rsidRPr="00A006BD" w:rsidRDefault="0000181F" w:rsidP="0000181F">
      <w:pPr>
        <w:rPr>
          <w:lang w:val="en-US"/>
        </w:rPr>
      </w:pPr>
      <w:r w:rsidRPr="00A006BD">
        <w:rPr>
          <w:lang w:val="en-US"/>
        </w:rPr>
        <w:t xml:space="preserve">During AM, a defined volume element, or voxel, of the material is usually subjected to a complex thermal cycle. This thermal cycle involves a rapid heating above melting temperature due to the absorption of the laser energy and its transformation into heat, a rapid solidification of the molten material after the heat source has moved on, and numerous re-heating and re-cooling processes when the following layers are welded and the voxel is still exposed to heat [8]. The effect is better pictured in </w:t>
      </w:r>
      <w:r w:rsidRPr="00A006BD">
        <w:rPr>
          <w:lang w:val="en-US"/>
        </w:rPr>
        <w:fldChar w:fldCharType="begin"/>
      </w:r>
      <w:r w:rsidRPr="00A006BD">
        <w:rPr>
          <w:lang w:val="en-US"/>
        </w:rPr>
        <w:instrText xml:space="preserve"> REF _Ref20190192 \h </w:instrText>
      </w:r>
      <w:r w:rsidRPr="00A006BD">
        <w:rPr>
          <w:lang w:val="en-US"/>
        </w:rPr>
      </w:r>
      <w:r w:rsidRPr="00A006BD">
        <w:rPr>
          <w:lang w:val="en-US"/>
        </w:rPr>
        <w:fldChar w:fldCharType="separate"/>
      </w:r>
      <w:ins w:id="816" w:author="Calil Amaral" w:date="2019-11-01T02:35:00Z">
        <w:r w:rsidR="001D610F" w:rsidRPr="00A006BD">
          <w:rPr>
            <w:lang w:val="en-US"/>
          </w:rPr>
          <w:t xml:space="preserve">Figure </w:t>
        </w:r>
        <w:r w:rsidR="001D610F">
          <w:rPr>
            <w:noProof/>
            <w:lang w:val="en-US"/>
          </w:rPr>
          <w:t>10</w:t>
        </w:r>
      </w:ins>
      <w:del w:id="817" w:author="Calil Amaral" w:date="2019-10-28T15:52:00Z">
        <w:r w:rsidR="001B6890" w:rsidRPr="00A006BD" w:rsidDel="00EE4CE3">
          <w:rPr>
            <w:lang w:val="en-US"/>
          </w:rPr>
          <w:delText xml:space="preserve">Figure </w:delText>
        </w:r>
        <w:r w:rsidR="001B6890" w:rsidDel="00EE4CE3">
          <w:rPr>
            <w:noProof/>
            <w:lang w:val="en-US"/>
          </w:rPr>
          <w:delText>10</w:delText>
        </w:r>
      </w:del>
      <w:r w:rsidRPr="00A006BD">
        <w:rPr>
          <w:lang w:val="en-US"/>
        </w:rPr>
        <w:fldChar w:fldCharType="end"/>
      </w:r>
      <w:r w:rsidRPr="00A006BD">
        <w:rPr>
          <w:lang w:val="en-US"/>
        </w:rPr>
        <w:t xml:space="preserve"> </w:t>
      </w:r>
      <w:r w:rsidR="00554C96" w:rsidRPr="00A006BD">
        <w:rPr>
          <w:lang w:val="en-US"/>
        </w:rPr>
        <w:t>(a)</w:t>
      </w:r>
      <w:r w:rsidR="000E04BA" w:rsidRPr="00A006BD">
        <w:rPr>
          <w:lang w:val="en-US"/>
        </w:rPr>
        <w:t xml:space="preserve"> </w:t>
      </w:r>
      <w:r w:rsidR="00D41F32" w:rsidRPr="00A006BD">
        <w:rPr>
          <w:lang w:val="en-US"/>
        </w:rPr>
        <w:t xml:space="preserve">derived </w:t>
      </w:r>
      <w:r w:rsidR="000E04BA" w:rsidRPr="00A006BD">
        <w:rPr>
          <w:lang w:val="en-US"/>
        </w:rPr>
        <w:t xml:space="preserve">from a numerical investigation conducted by </w:t>
      </w:r>
      <w:proofErr w:type="spellStart"/>
      <w:r w:rsidR="000E04BA" w:rsidRPr="00A006BD">
        <w:rPr>
          <w:lang w:val="en-US"/>
        </w:rPr>
        <w:t>Manvatkar</w:t>
      </w:r>
      <w:proofErr w:type="spellEnd"/>
      <w:r w:rsidR="000E04BA" w:rsidRPr="00A006BD">
        <w:rPr>
          <w:lang w:val="en-US"/>
        </w:rPr>
        <w:t xml:space="preserve"> et. Al </w:t>
      </w:r>
      <w:r w:rsidR="007F43BA">
        <w:rPr>
          <w:rStyle w:val="FootnoteReference"/>
          <w:lang w:val="en-US"/>
        </w:rPr>
        <w:fldChar w:fldCharType="begin" w:fldLock="1"/>
      </w:r>
      <w:r w:rsidR="003450BF">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manufacturing","type":"article-journal","volume":"116"},"uris":["http://www.mendeley.com/documents/?uuid=27f61e3c-ba34-4e4d-a331-af426fadba7b"]}],"mendeley":{"formattedCitation":"(MANVATKAR; DE; DEBROY, 2014)","plainTextFormattedCitation":"(MANVATKAR; DE; DEBROY, 2014)","previouslyFormattedCitation":"[28]"},"properties":{"noteIndex":0},"schema":"https://github.com/citation-style-language/schema/raw/master/csl-citation.json"}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(MANVATKAR; DE; DEBROY, 2014)</w:t>
      </w:r>
      <w:r w:rsidR="007F43BA">
        <w:rPr>
          <w:rStyle w:val="FootnoteReference"/>
          <w:lang w:val="en-US"/>
        </w:rPr>
        <w:fldChar w:fldCharType="end"/>
      </w:r>
      <w:r w:rsidR="000E04BA" w:rsidRPr="00A006BD">
        <w:rPr>
          <w:lang w:val="en-US"/>
        </w:rPr>
        <w:t>.</w:t>
      </w:r>
      <w:r w:rsidR="00691C6B" w:rsidRPr="00A006BD">
        <w:rPr>
          <w:lang w:val="en-US"/>
        </w:rPr>
        <w:t xml:space="preserve"> </w:t>
      </w:r>
    </w:p>
    <w:p w14:paraId="68D129D3" w14:textId="50D587BF" w:rsidR="00554C96" w:rsidRDefault="00691C6B" w:rsidP="00691C6B">
      <w:pPr>
        <w:rPr>
          <w:ins w:id="818" w:author="Calil Amaral" w:date="2019-11-01T00:53:00Z"/>
          <w:lang w:val="en-US"/>
        </w:rPr>
      </w:pPr>
      <w:r w:rsidRPr="00A006BD">
        <w:rPr>
          <w:lang w:val="en-US"/>
        </w:rPr>
        <w:lastRenderedPageBreak/>
        <w:t xml:space="preserve">AM microstructure is therefore a result of the described thermal cycle. Independently of the material, a fine-grained structure has usually been observed for AM in comparison to </w:t>
      </w:r>
      <w:r w:rsidR="00486719" w:rsidRPr="00A006BD">
        <w:rPr>
          <w:lang w:val="en-US"/>
        </w:rPr>
        <w:t>other processes (e.g. casting)</w:t>
      </w:r>
      <w:r w:rsidR="004B238B" w:rsidRPr="00A006BD">
        <w:rPr>
          <w:lang w:val="en-US"/>
        </w:rPr>
        <w:t xml:space="preserve">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486719" w:rsidRPr="00A006BD">
        <w:rPr>
          <w:lang w:val="en-US"/>
        </w:rPr>
        <w:t xml:space="preserve">. The effect can be explained by the </w:t>
      </w:r>
      <w:r w:rsidR="004B238B" w:rsidRPr="00A006BD">
        <w:rPr>
          <w:lang w:val="en-US"/>
        </w:rPr>
        <w:t xml:space="preserve">high cooling rates of up to 12000 K/s  </w:t>
      </w:r>
      <w:r w:rsidR="00BA4938" w:rsidRPr="00A006BD">
        <w:rPr>
          <w:lang w:val="en-US"/>
        </w:rPr>
        <w:t xml:space="preserve">as shown in </w:t>
      </w:r>
      <w:r w:rsidR="00BA4938" w:rsidRPr="00A006BD">
        <w:rPr>
          <w:lang w:val="en-US"/>
        </w:rPr>
        <w:fldChar w:fldCharType="begin"/>
      </w:r>
      <w:r w:rsidR="00BA4938" w:rsidRPr="00A006BD">
        <w:rPr>
          <w:lang w:val="en-US"/>
        </w:rPr>
        <w:instrText xml:space="preserve"> REF _Ref20190192 \h </w:instrText>
      </w:r>
      <w:r w:rsidR="00BA4938" w:rsidRPr="00A006BD">
        <w:rPr>
          <w:lang w:val="en-US"/>
        </w:rPr>
      </w:r>
      <w:r w:rsidR="00BA4938" w:rsidRPr="00A006BD">
        <w:rPr>
          <w:lang w:val="en-US"/>
        </w:rPr>
        <w:fldChar w:fldCharType="separate"/>
      </w:r>
      <w:ins w:id="819" w:author="Calil Amaral" w:date="2019-11-01T02:35:00Z">
        <w:r w:rsidR="001D610F" w:rsidRPr="00A006BD">
          <w:rPr>
            <w:lang w:val="en-US"/>
          </w:rPr>
          <w:t xml:space="preserve">Figure </w:t>
        </w:r>
        <w:r w:rsidR="001D610F">
          <w:rPr>
            <w:noProof/>
            <w:lang w:val="en-US"/>
          </w:rPr>
          <w:t>10</w:t>
        </w:r>
      </w:ins>
      <w:del w:id="820" w:author="Calil Amaral" w:date="2019-10-28T15:52:00Z">
        <w:r w:rsidR="001B6890" w:rsidRPr="00A006BD" w:rsidDel="00EE4CE3">
          <w:rPr>
            <w:lang w:val="en-US"/>
          </w:rPr>
          <w:delText xml:space="preserve">Figure </w:delText>
        </w:r>
        <w:r w:rsidR="001B6890" w:rsidDel="00EE4CE3">
          <w:rPr>
            <w:noProof/>
            <w:lang w:val="en-US"/>
          </w:rPr>
          <w:delText>10</w:delText>
        </w:r>
      </w:del>
      <w:r w:rsidR="00BA4938" w:rsidRPr="00A006BD">
        <w:rPr>
          <w:lang w:val="en-US"/>
        </w:rPr>
        <w:fldChar w:fldCharType="end"/>
      </w:r>
      <w:r w:rsidR="00BA4938" w:rsidRPr="00A006BD">
        <w:rPr>
          <w:lang w:val="en-US"/>
        </w:rPr>
        <w:t xml:space="preserve"> (b) when</w:t>
      </w:r>
      <w:r w:rsidR="004B238B" w:rsidRPr="00A006BD">
        <w:rPr>
          <w:lang w:val="en-US"/>
        </w:rPr>
        <w:t xml:space="preserve"> compared with 1 – 100 K/s for casting </w:t>
      </w:r>
      <w:r w:rsidR="007F43BA">
        <w:rPr>
          <w:rStyle w:val="FootnoteReference"/>
          <w:lang w:val="en-US"/>
        </w:rPr>
        <w:fldChar w:fldCharType="begin" w:fldLock="1"/>
      </w:r>
      <w:r w:rsidR="003450BF">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properties","type":"article-journal","volume":"92"},"uris":["http://www.mendeley.com/documents/?uuid=eafe1a29-9e70-4037-a697-7de6e113c849"]}],"mendeley":{"formattedCitation":"(DEBROY et al., 2017)","plainTextFormattedCitation":"(DEBROY et al., 2017)","previouslyFormattedCitation":"[6]"},"properties":{"noteIndex":0},"schema":"https://github.com/citation-style-language/schema/raw/master/csl-citation.json"}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(DEBROY et al., 2017)</w:t>
      </w:r>
      <w:r w:rsidR="007F43BA">
        <w:rPr>
          <w:rStyle w:val="FootnoteReference"/>
          <w:lang w:val="en-US"/>
        </w:rPr>
        <w:fldChar w:fldCharType="end"/>
      </w:r>
      <w:r w:rsidR="00486719" w:rsidRPr="00A006BD">
        <w:rPr>
          <w:lang w:val="en-US"/>
        </w:rPr>
        <w:t xml:space="preserve">, which itself is a result of the very local heat input and the small volumes of molten material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486719" w:rsidRPr="00A006BD">
        <w:rPr>
          <w:lang w:val="en-US"/>
        </w:rPr>
        <w:t>.</w:t>
      </w:r>
      <w:r w:rsidRPr="00A006BD">
        <w:rPr>
          <w:lang w:val="en-US"/>
        </w:rPr>
        <w:t xml:space="preserve"> </w:t>
      </w:r>
    </w:p>
    <w:p w14:paraId="71799D07" w14:textId="48784381" w:rsidR="00A7183D" w:rsidRPr="00A006BD" w:rsidRDefault="00A7183D" w:rsidP="00A7183D">
      <w:pPr>
        <w:rPr>
          <w:moveTo w:id="821" w:author="Calil Amaral" w:date="2019-11-01T00:53:00Z"/>
          <w:lang w:val="en-US"/>
        </w:rPr>
      </w:pPr>
      <w:moveToRangeStart w:id="822" w:author="Calil Amaral" w:date="2019-11-01T00:53:00Z" w:name="move23462032"/>
      <w:moveTo w:id="823" w:author="Calil Amaral" w:date="2019-11-01T00:53:00Z">
        <w:r w:rsidRPr="00A006BD">
          <w:rPr>
            <w:lang w:val="en-US"/>
          </w:rPr>
          <w:t>The temperature gradients are obviously influenced by several process parameters, e.g. the energy density, laser power, scanning speed, layer thickness and pre-heating temperature, if applied</w:t>
        </w:r>
        <w:r>
          <w:rPr>
            <w:lang w:val="en-US"/>
          </w:rPr>
          <w:t>.</w:t>
        </w:r>
        <w:r w:rsidRPr="00A006BD">
          <w:rPr>
            <w:lang w:val="en-US"/>
          </w:rPr>
          <w:t xml:space="preserve"> </w:t>
        </w:r>
        <w:r>
          <w:rPr>
            <w:lang w:val="en-US"/>
          </w:rPr>
          <w:t>Temperature</w:t>
        </w:r>
        <w:r w:rsidRPr="00A006BD">
          <w:rPr>
            <w:lang w:val="en-US"/>
          </w:rPr>
          <w:t xml:space="preserve"> gradients are also affected by the </w:t>
        </w:r>
        <w:r>
          <w:rPr>
            <w:lang w:val="en-US"/>
          </w:rPr>
          <w:t xml:space="preserve">property gradients along the voxels of the structure. The presence of solidified materials on previous layers typically increase the heat conduction in the build direction compared with other special directions, what can explain the observed anisotropy in microstructure and mechanical properties </w:t>
        </w:r>
        <w:r>
          <w:rPr>
            <w:rStyle w:val="FootnoteReference"/>
            <w:lang w:val="en-US"/>
          </w:rPr>
          <w:fldChar w:fldCharType="begin" w:fldLock="1"/>
        </w:r>
      </w:moveTo>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moveTo w:id="824" w:author="Calil Amaral" w:date="2019-11-01T00:53:00Z">
        <w:r>
          <w:rPr>
            <w:rStyle w:val="FootnoteReference"/>
            <w:lang w:val="en-US"/>
          </w:rPr>
          <w:fldChar w:fldCharType="separate"/>
        </w:r>
      </w:moveTo>
      <w:r w:rsidR="003450BF" w:rsidRPr="003450BF">
        <w:rPr>
          <w:noProof/>
          <w:lang w:val="en-US"/>
        </w:rPr>
        <w:t>(HERZOG et al., 2016)</w:t>
      </w:r>
      <w:moveTo w:id="825" w:author="Calil Amaral" w:date="2019-11-01T00:53:00Z">
        <w:r>
          <w:rPr>
            <w:rStyle w:val="FootnoteReference"/>
            <w:lang w:val="en-US"/>
          </w:rPr>
          <w:fldChar w:fldCharType="end"/>
        </w:r>
        <w:r>
          <w:rPr>
            <w:lang w:val="en-US"/>
          </w:rPr>
          <w:t xml:space="preserve">. </w:t>
        </w:r>
      </w:moveTo>
    </w:p>
    <w:moveToRangeEnd w:id="822"/>
    <w:p w14:paraId="5D7876FD" w14:textId="6189FC91" w:rsidR="00A7183D" w:rsidRPr="00A006BD" w:rsidDel="00A7183D" w:rsidRDefault="00A7183D" w:rsidP="00691C6B">
      <w:pPr>
        <w:rPr>
          <w:del w:id="826" w:author="Calil Amaral" w:date="2019-11-01T00:53:00Z"/>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3301"/>
        <w:gridCol w:w="3080"/>
      </w:tblGrid>
      <w:tr w:rsidR="002962F5" w:rsidRPr="00A006BD" w14:paraId="2451A1A2" w14:textId="77777777" w:rsidTr="0077028A">
        <w:tc>
          <w:tcPr>
            <w:tcW w:w="1691" w:type="dxa"/>
          </w:tcPr>
          <w:p w14:paraId="6A55E37E" w14:textId="77777777" w:rsidR="00554C96" w:rsidRPr="00A006BD" w:rsidRDefault="00554C96" w:rsidP="0077028A">
            <w:pPr>
              <w:keepNext/>
              <w:ind w:firstLine="0"/>
              <w:jc w:val="center"/>
              <w:rPr>
                <w:noProof/>
              </w:rPr>
            </w:pPr>
            <w:r w:rsidRPr="00A006BD">
              <w:rPr>
                <w:noProof/>
                <w:lang w:eastAsia="pt-BR"/>
              </w:rPr>
              <w:drawing>
                <wp:inline distT="0" distB="0" distL="0" distR="0" wp14:anchorId="0749DF63" wp14:editId="6AEF1C51">
                  <wp:extent cx="1571297"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9442" cy="1482947"/>
                          </a:xfrm>
                          <a:prstGeom prst="rect">
                            <a:avLst/>
                          </a:prstGeom>
                        </pic:spPr>
                      </pic:pic>
                    </a:graphicData>
                  </a:graphic>
                </wp:inline>
              </w:drawing>
            </w:r>
          </w:p>
        </w:tc>
        <w:tc>
          <w:tcPr>
            <w:tcW w:w="3883" w:type="dxa"/>
          </w:tcPr>
          <w:p w14:paraId="7C055B72" w14:textId="6D3E14C8" w:rsidR="00554C96" w:rsidRPr="00A006BD" w:rsidRDefault="00D41F32" w:rsidP="0077028A">
            <w:pPr>
              <w:keepNext/>
              <w:ind w:firstLine="0"/>
              <w:jc w:val="center"/>
            </w:pPr>
            <w:r w:rsidRPr="00A006BD">
              <w:rPr>
                <w:noProof/>
                <w:lang w:eastAsia="pt-BR"/>
              </w:rPr>
              <w:drawing>
                <wp:inline distT="0" distB="0" distL="0" distR="0" wp14:anchorId="01B0261F" wp14:editId="5B36D3FB">
                  <wp:extent cx="1454779" cy="1428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71108" cy="1444787"/>
                          </a:xfrm>
                          <a:prstGeom prst="rect">
                            <a:avLst/>
                          </a:prstGeom>
                        </pic:spPr>
                      </pic:pic>
                    </a:graphicData>
                  </a:graphic>
                </wp:inline>
              </w:drawing>
            </w:r>
          </w:p>
        </w:tc>
        <w:tc>
          <w:tcPr>
            <w:tcW w:w="3487" w:type="dxa"/>
          </w:tcPr>
          <w:p w14:paraId="74921C39" w14:textId="10171673" w:rsidR="00554C96" w:rsidRPr="00A006BD" w:rsidRDefault="00D41F32" w:rsidP="0077028A">
            <w:pPr>
              <w:keepNext/>
              <w:ind w:firstLine="0"/>
              <w:jc w:val="center"/>
            </w:pPr>
            <w:r w:rsidRPr="00A006BD">
              <w:rPr>
                <w:noProof/>
                <w:lang w:eastAsia="pt-BR"/>
              </w:rPr>
              <w:drawing>
                <wp:inline distT="0" distB="0" distL="0" distR="0" wp14:anchorId="60C4EFA6" wp14:editId="63994413">
                  <wp:extent cx="1461433" cy="140017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88461" cy="1426070"/>
                          </a:xfrm>
                          <a:prstGeom prst="rect">
                            <a:avLst/>
                          </a:prstGeom>
                        </pic:spPr>
                      </pic:pic>
                    </a:graphicData>
                  </a:graphic>
                </wp:inline>
              </w:drawing>
            </w:r>
          </w:p>
        </w:tc>
      </w:tr>
      <w:tr w:rsidR="002962F5" w:rsidRPr="00A006BD" w14:paraId="7A1FC553" w14:textId="77777777" w:rsidTr="0077028A">
        <w:tc>
          <w:tcPr>
            <w:tcW w:w="1691" w:type="dxa"/>
          </w:tcPr>
          <w:p w14:paraId="6AB27F1E" w14:textId="77777777" w:rsidR="00554C96" w:rsidRPr="00A006BD" w:rsidRDefault="00554C96" w:rsidP="0077028A">
            <w:pPr>
              <w:keepNext/>
              <w:ind w:firstLine="0"/>
              <w:jc w:val="center"/>
            </w:pPr>
            <w:r w:rsidRPr="00A006BD">
              <w:t>(a)</w:t>
            </w:r>
          </w:p>
        </w:tc>
        <w:tc>
          <w:tcPr>
            <w:tcW w:w="3883" w:type="dxa"/>
          </w:tcPr>
          <w:p w14:paraId="5CC395BC" w14:textId="77777777" w:rsidR="00554C96" w:rsidRPr="00A006BD" w:rsidRDefault="00554C96" w:rsidP="0077028A">
            <w:pPr>
              <w:keepNext/>
              <w:ind w:firstLine="0"/>
              <w:jc w:val="center"/>
            </w:pPr>
            <w:r w:rsidRPr="00A006BD">
              <w:t>(b)</w:t>
            </w:r>
          </w:p>
        </w:tc>
        <w:tc>
          <w:tcPr>
            <w:tcW w:w="3487" w:type="dxa"/>
          </w:tcPr>
          <w:p w14:paraId="56544674" w14:textId="77777777" w:rsidR="00554C96" w:rsidRPr="00A006BD" w:rsidRDefault="00554C96" w:rsidP="0077028A">
            <w:pPr>
              <w:keepNext/>
              <w:ind w:firstLine="0"/>
              <w:jc w:val="center"/>
            </w:pPr>
            <w:r w:rsidRPr="00A006BD">
              <w:t>(c)</w:t>
            </w:r>
          </w:p>
        </w:tc>
      </w:tr>
    </w:tbl>
    <w:p w14:paraId="2FE204A7" w14:textId="77777777" w:rsidR="00554C96" w:rsidRPr="00A006BD" w:rsidRDefault="00554C96" w:rsidP="00554C96">
      <w:pPr>
        <w:pStyle w:val="Caption"/>
        <w:spacing w:after="0"/>
        <w:jc w:val="center"/>
        <w:rPr>
          <w:lang w:val="en-US"/>
        </w:rPr>
      </w:pPr>
      <w:bookmarkStart w:id="827" w:name="_Ref20186358"/>
    </w:p>
    <w:p w14:paraId="6427EA56" w14:textId="455E5C17" w:rsidR="00554C96" w:rsidRPr="00A006BD" w:rsidRDefault="00554C96" w:rsidP="00554C96">
      <w:pPr>
        <w:pStyle w:val="Caption"/>
        <w:rPr>
          <w:lang w:val="en-US"/>
        </w:rPr>
      </w:pPr>
      <w:bookmarkStart w:id="828" w:name="_Ref20190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829" w:author="Calil Amaral" w:date="2019-11-01T02:35:00Z">
        <w:r w:rsidR="001D610F">
          <w:rPr>
            <w:noProof/>
            <w:lang w:val="en-US"/>
          </w:rPr>
          <w:t>10</w:t>
        </w:r>
      </w:ins>
      <w:del w:id="830" w:author="Calil Amaral" w:date="2019-10-28T15:05:00Z">
        <w:r w:rsidR="001B6890" w:rsidDel="00CB24C9">
          <w:rPr>
            <w:noProof/>
            <w:lang w:val="en-US"/>
          </w:rPr>
          <w:delText>10</w:delText>
        </w:r>
      </w:del>
      <w:r w:rsidRPr="00A006BD">
        <w:rPr>
          <w:lang w:val="en-US"/>
        </w:rPr>
        <w:fldChar w:fldCharType="end"/>
      </w:r>
      <w:bookmarkEnd w:id="827"/>
      <w:bookmarkEnd w:id="828"/>
      <w:r w:rsidRPr="00A006BD">
        <w:rPr>
          <w:lang w:val="en-US"/>
        </w:rPr>
        <w:t xml:space="preserve"> – (a) Simulated thermal cycles at three monitoring locations in the first three layers in a DED-L of 316 stainless steel at a laser power of 210 W and 12.7 mm/s speed; (b)</w:t>
      </w:r>
      <w:r w:rsidR="00D41F32" w:rsidRPr="00A006BD">
        <w:rPr>
          <w:lang w:val="en-US"/>
        </w:rPr>
        <w:t xml:space="preserve"> Variation of cooling rate at three monitoring locations in the three layers. The results of the heat conduction calculations are from the literature</w:t>
      </w:r>
      <w:r w:rsidRPr="00A006BD">
        <w:rPr>
          <w:lang w:val="en-US"/>
        </w:rPr>
        <w:t xml:space="preserve">; (c) </w:t>
      </w:r>
      <w:r w:rsidR="00D41F32" w:rsidRPr="00A006BD">
        <w:rPr>
          <w:lang w:val="en-US"/>
        </w:rPr>
        <w:t xml:space="preserve">Computed and the experimentally determined hardness values in three layers compared with heat conduction model; </w:t>
      </w:r>
      <w:r w:rsidR="007F43BA">
        <w:rPr>
          <w:rStyle w:val="FootnoteReference"/>
          <w:lang w:val="en-US"/>
        </w:rPr>
        <w:fldChar w:fldCharType="begin" w:fldLock="1"/>
      </w:r>
      <w:r w:rsidR="003450BF">
        <w:rPr>
          <w:i w:val="0"/>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manufacturing","type":"article-journal","volume":"116"},"uris":["http://www.mendeley.com/documents/?uuid=27f61e3c-ba34-4e4d-a331-af426fadba7b"]}],"mendeley":{"formattedCitation":"(MANVATKAR; DE; DEBROY, 2014)","plainTextFormattedCitation":"(MANVATKAR; DE; DEBROY, 2014)","previouslyFormattedCitation":"[28]"},"properties":{"noteIndex":0},"schema":"https://github.com/citation-style-language/schema/raw/master/csl-citation.json"}</w:instrText>
      </w:r>
      <w:r w:rsidR="007F43BA">
        <w:rPr>
          <w:rStyle w:val="FootnoteReference"/>
          <w:lang w:val="en-US"/>
        </w:rPr>
        <w:fldChar w:fldCharType="separate"/>
      </w:r>
      <w:r w:rsidR="003450BF" w:rsidRPr="003450BF">
        <w:rPr>
          <w:i w:val="0"/>
          <w:noProof/>
          <w:lang w:val="en-US"/>
        </w:rPr>
        <w:t>(MANVATKAR; DE; DEBROY, 2014)</w:t>
      </w:r>
      <w:r w:rsidR="007F43BA">
        <w:rPr>
          <w:rStyle w:val="FootnoteReference"/>
          <w:lang w:val="en-US"/>
        </w:rPr>
        <w:fldChar w:fldCharType="end"/>
      </w:r>
    </w:p>
    <w:p w14:paraId="150BC10F" w14:textId="4E053A32" w:rsidR="00554C96" w:rsidRPr="00A006BD" w:rsidDel="00A7183D" w:rsidRDefault="00554C96" w:rsidP="00691C6B">
      <w:pPr>
        <w:rPr>
          <w:moveFrom w:id="831" w:author="Calil Amaral" w:date="2019-11-01T00:53:00Z"/>
          <w:lang w:val="en-US"/>
        </w:rPr>
      </w:pPr>
      <w:moveFromRangeStart w:id="832" w:author="Calil Amaral" w:date="2019-11-01T00:53:00Z" w:name="move23462032"/>
      <w:moveFrom w:id="833" w:author="Calil Amaral" w:date="2019-11-01T00:53:00Z">
        <w:r w:rsidRPr="00A006BD" w:rsidDel="00A7183D">
          <w:rPr>
            <w:lang w:val="en-US"/>
          </w:rPr>
          <w:t xml:space="preserve">The temperature gradients are </w:t>
        </w:r>
        <w:r w:rsidR="00BA4938" w:rsidRPr="00A006BD" w:rsidDel="00A7183D">
          <w:rPr>
            <w:lang w:val="en-US"/>
          </w:rPr>
          <w:t>obviously</w:t>
        </w:r>
        <w:r w:rsidRPr="00A006BD" w:rsidDel="00A7183D">
          <w:rPr>
            <w:lang w:val="en-US"/>
          </w:rPr>
          <w:t xml:space="preserve"> influenced by several process parameters, e.g. the energy density, laser power, scanning speed, layer thickness and pre-heating temperature, if applied</w:t>
        </w:r>
        <w:r w:rsidR="00D563C1" w:rsidDel="00A7183D">
          <w:rPr>
            <w:lang w:val="en-US"/>
          </w:rPr>
          <w:t>.</w:t>
        </w:r>
        <w:r w:rsidRPr="00A006BD" w:rsidDel="00A7183D">
          <w:rPr>
            <w:lang w:val="en-US"/>
          </w:rPr>
          <w:t xml:space="preserve"> </w:t>
        </w:r>
        <w:r w:rsidR="00C12980" w:rsidDel="00A7183D">
          <w:rPr>
            <w:lang w:val="en-US"/>
          </w:rPr>
          <w:t>Temperature</w:t>
        </w:r>
        <w:r w:rsidRPr="00A006BD" w:rsidDel="00A7183D">
          <w:rPr>
            <w:lang w:val="en-US"/>
          </w:rPr>
          <w:t xml:space="preserve"> gradients are also affected by the </w:t>
        </w:r>
        <w:r w:rsidR="00C12980" w:rsidDel="00A7183D">
          <w:rPr>
            <w:lang w:val="en-US"/>
          </w:rPr>
          <w:t xml:space="preserve">property gradients along the voxels of the structure. </w:t>
        </w:r>
        <w:r w:rsidR="00D563C1" w:rsidDel="00A7183D">
          <w:rPr>
            <w:lang w:val="en-US"/>
          </w:rPr>
          <w:t xml:space="preserve">The presence of solidified materials on previous layers typically increase the heat conduction in the build direction compared with other special directions, what can explain the observed anisotropy in microstructure and mechanical properties </w:t>
        </w:r>
        <w:r w:rsidR="00D563C1" w:rsidDel="00A7183D">
          <w:rPr>
            <w:rStyle w:val="FootnoteReference"/>
            <w:lang w:val="en-US"/>
          </w:rPr>
          <w:fldChar w:fldCharType="begin" w:fldLock="1"/>
        </w:r>
        <w:r w:rsidR="00A7183D" w:rsidRPr="00A7183D" w:rsidDel="00A7183D">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metals","type":"article-journal","volume":"117"},"uris":["http://www.mendeley.com/documents/?uuid=4004c02f-f8b1-452c-bd4f-23b71d4ea0dc"]}],"mendeley":{"formattedCitation":"[4]","plainTextFormattedCitation":"[4]","previouslyFormattedCitation":"(HERZOG et al., 2016)"},"properties":{"noteIndex":0},"schema":"https://github.com/citation-style-language/schema/raw/master/csl-citation.json"}</w:instrText>
        </w:r>
        <w:r w:rsidR="00D563C1" w:rsidDel="00A7183D">
          <w:rPr>
            <w:rStyle w:val="FootnoteReference"/>
            <w:lang w:val="en-US"/>
          </w:rPr>
          <w:fldChar w:fldCharType="separate"/>
        </w:r>
        <w:r w:rsidR="00A7183D" w:rsidRPr="006A70CD" w:rsidDel="00A7183D">
          <w:rPr>
            <w:noProof/>
            <w:lang w:val="en-US"/>
          </w:rPr>
          <w:t>[4]</w:t>
        </w:r>
        <w:r w:rsidR="00D563C1" w:rsidDel="00A7183D">
          <w:rPr>
            <w:rStyle w:val="FootnoteReference"/>
            <w:lang w:val="en-US"/>
          </w:rPr>
          <w:fldChar w:fldCharType="end"/>
        </w:r>
        <w:r w:rsidR="00D563C1" w:rsidDel="00A7183D">
          <w:rPr>
            <w:lang w:val="en-US"/>
          </w:rPr>
          <w:t xml:space="preserve">. </w:t>
        </w:r>
      </w:moveFrom>
    </w:p>
    <w:moveFromRangeEnd w:id="832"/>
    <w:p w14:paraId="379672A8" w14:textId="34A271F9" w:rsidR="00691C6B" w:rsidRPr="00A006BD" w:rsidRDefault="00D673A6" w:rsidP="0000181F">
      <w:pPr>
        <w:rPr>
          <w:lang w:val="en-US"/>
        </w:rPr>
      </w:pPr>
      <w:r w:rsidRPr="00A006BD">
        <w:rPr>
          <w:lang w:val="en-US"/>
        </w:rPr>
        <w:t>For constant laser power and scanning velocity, the layer width and peak temperature increase while the cooling rate decreases toward the top layers</w:t>
      </w:r>
      <w:r w:rsidR="0077028A" w:rsidRPr="00A006BD">
        <w:rPr>
          <w:lang w:val="en-US"/>
        </w:rPr>
        <w:t xml:space="preserve"> as shown in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ins w:id="834" w:author="Calil Amaral" w:date="2019-11-01T02:35:00Z">
        <w:r w:rsidR="001D610F" w:rsidRPr="00A006BD">
          <w:rPr>
            <w:lang w:val="en-US"/>
          </w:rPr>
          <w:t xml:space="preserve">Figure </w:t>
        </w:r>
        <w:r w:rsidR="001D610F">
          <w:rPr>
            <w:noProof/>
            <w:lang w:val="en-US"/>
          </w:rPr>
          <w:t>10</w:t>
        </w:r>
      </w:ins>
      <w:del w:id="835" w:author="Calil Amaral" w:date="2019-10-28T15:52:00Z">
        <w:r w:rsidR="001B6890" w:rsidRPr="00A006BD" w:rsidDel="00EE4CE3">
          <w:rPr>
            <w:lang w:val="en-US"/>
          </w:rPr>
          <w:delText xml:space="preserve">Figure </w:delText>
        </w:r>
        <w:r w:rsidR="001B6890" w:rsidDel="00EE4CE3">
          <w:rPr>
            <w:noProof/>
            <w:lang w:val="en-US"/>
          </w:rPr>
          <w:delText>10</w:delText>
        </w:r>
      </w:del>
      <w:r w:rsidR="0077028A" w:rsidRPr="00A006BD">
        <w:rPr>
          <w:lang w:val="en-US"/>
        </w:rPr>
        <w:fldChar w:fldCharType="end"/>
      </w:r>
      <w:r w:rsidR="0077028A" w:rsidRPr="00A006BD">
        <w:rPr>
          <w:lang w:val="en-US"/>
        </w:rPr>
        <w:t xml:space="preserve"> (b) extracted from simulated results </w:t>
      </w:r>
      <w:r w:rsidR="007F43BA">
        <w:rPr>
          <w:rStyle w:val="FootnoteReference"/>
          <w:lang w:val="en-US"/>
        </w:rPr>
        <w:fldChar w:fldCharType="begin" w:fldLock="1"/>
      </w:r>
      <w:r w:rsidR="003450BF">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manufacturing","type":"article-journal","volume":"116"},"uris":["http://www.mendeley.com/documents/?uuid=27f61e3c-ba34-4e4d-a331-af426fadba7b"]}],"mendeley":{"formattedCitation":"(MANVATKAR; DE; DEBROY, 2014)","plainTextFormattedCitation":"(MANVATKAR; DE; DEBROY, 2014)","previouslyFormattedCitation":"[28]"},"properties":{"noteIndex":0},"schema":"https://github.com/citation-style-language/schema/raw/master/csl-citation.json"}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(MANVATKAR; DE; DEBROY, 2014)</w:t>
      </w:r>
      <w:r w:rsidR="007F43BA">
        <w:rPr>
          <w:rStyle w:val="FootnoteReference"/>
          <w:lang w:val="en-US"/>
        </w:rPr>
        <w:fldChar w:fldCharType="end"/>
      </w:r>
      <w:r w:rsidRPr="00A006BD">
        <w:rPr>
          <w:lang w:val="en-US"/>
        </w:rPr>
        <w:t xml:space="preserve">. As a result, the solidified deposit usually exhibits finer grain structure close from the substrate with coarser grains towards the top. Correspondingly, the yield strength and hardness also reduce from the bottom toward the top layers </w:t>
      </w:r>
      <w:r w:rsidR="007F43BA">
        <w:rPr>
          <w:rStyle w:val="FootnoteReference"/>
          <w:lang w:val="en-US"/>
        </w:rPr>
        <w:fldChar w:fldCharType="begin" w:fldLock="1"/>
      </w:r>
      <w:r w:rsidR="003450BF">
        <w:rPr>
          <w:lang w:val="en-US"/>
        </w:rPr>
        <w:instrText>ADDIN CSL_CITATION {"citationItems":[{"id":"ITEM-1","itemData":{"DOI":"10.1007/s11661-011-0787-8","ISSN":"10735623","abstract":"Laser engineered net shaping (LENS) and other similar processes facilitate building of parts with freeform shapes by melting and deposition of metallic powders layer by layer. A-priori estimation of the layerwise variations in peak temperature, build dimension, cooling rate, and mechanical property is requisite for successful application of these processes. We present here an integrated approach to estimate these build attributes. A three-dimensional (3-D) heat transfer analysis based on the finite element method is developed to compute the layerwise variation in thermal cycles and melt pool dimensions in the single-line multilayer wall structure of austenitic stainless steel. The computed values of cooling rates during solidification are used to estimate the layerwise variation in cell spacing of the solidified structure. A Hall-Petch like relation using cell size as the structural parameter is used next to estimate the layerwise hardness distribution. The predicted values of layer widths and build heights have depicted fair agreement with the corresponding measured values in actual deposits. The estimated values of layerwise cell spacing and hardness remain underpredicted and overpredicted, respectively. The slight underprediction of the cell spacing is attributed to the possible overestimation of the cooling rates that may have resulted due to the neglect of convective heat transport within the melt pool. The overprediction of the layerwise hardness is certainly due to the underprediction of corresponding cell spacing. The application of Hall-Petch coefficients, which is strictly valid for wrought and annealed grain structures, to estimate the hardness of as-solidified cellular structures may have also contributed to the overprediction of the layerwise hardness. © 2011 The Minerals, Metals &amp; Materials Society and ASM International.","author":[{"dropping-particle":"","family":"Manvatkar","given":"V. D.","non-dropping-particle":"","parse-names":false,"suffix":""},{"dropping-particle":"","family":"Gokhale","given":"A. A.","non-dropping-particle":"","parse-names":false,"suffix":""},{"dropping-particle":"","family":"Jagan Reddy","given":"G.","non-dropping-particle":"","parse-names":false,"suffix":""},{"dropping-particle":"","family":"Venkataramana","given":"A.","non-dropping-particle":"","parse-names":false,"suffix":""},{"dropping-particle":"","family":"De","given":"A.","non-dropping-particle":"","parse-names":false,"suffix":""}],"container-title":"Metallurgical and Materials Transactions A: Physical Metallurgy and Materials Science","id":"ITEM-1","issue":"13","issued":{"date-parts":[["2011"]]},"page":"4080-4087","title":"Estimation of melt pool dimensions, thermal cycle, and hardness distribution in the laser-engineered net shaping process of austenitic stainless steel","type":"article-journal","volume":"42"},"uris":["http://www.mendeley.com/documents/?uuid=0fcb3b22-0b0d-408d-81e1-ce4c5be6123a"]}],"mendeley":{"formattedCitation":"(MANVATKAR et al., 2011)","plainTextFormattedCitation":"(MANVATKAR et al., 2011)","previouslyFormattedCitation":"[29]"},"properties":{"noteIndex":0},"schema":"https://github.com/citation-style-language/schema/raw/master/csl-citation.json"}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(MANVATKAR et al., 2011)</w:t>
      </w:r>
      <w:r w:rsidR="007F43BA">
        <w:rPr>
          <w:rStyle w:val="FootnoteReference"/>
          <w:lang w:val="en-US"/>
        </w:rPr>
        <w:fldChar w:fldCharType="end"/>
      </w:r>
      <w:r w:rsidRPr="00A006BD">
        <w:rPr>
          <w:lang w:val="en-US"/>
        </w:rPr>
        <w:t>.</w:t>
      </w:r>
      <w:r w:rsidR="0077028A" w:rsidRPr="00A006BD">
        <w:rPr>
          <w:lang w:val="en-US"/>
        </w:rPr>
        <w:t xml:space="preserve">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ins w:id="836" w:author="Calil Amaral" w:date="2019-11-01T02:35:00Z">
        <w:r w:rsidR="001D610F" w:rsidRPr="00A006BD">
          <w:rPr>
            <w:lang w:val="en-US"/>
          </w:rPr>
          <w:t xml:space="preserve">Figure </w:t>
        </w:r>
        <w:r w:rsidR="001D610F">
          <w:rPr>
            <w:noProof/>
            <w:lang w:val="en-US"/>
          </w:rPr>
          <w:t>10</w:t>
        </w:r>
      </w:ins>
      <w:del w:id="837" w:author="Calil Amaral" w:date="2019-10-28T15:52:00Z">
        <w:r w:rsidR="001B6890" w:rsidRPr="00A006BD" w:rsidDel="00EE4CE3">
          <w:rPr>
            <w:lang w:val="en-US"/>
          </w:rPr>
          <w:delText xml:space="preserve">Figure </w:delText>
        </w:r>
        <w:r w:rsidR="001B6890" w:rsidDel="00EE4CE3">
          <w:rPr>
            <w:noProof/>
            <w:lang w:val="en-US"/>
          </w:rPr>
          <w:delText>10</w:delText>
        </w:r>
      </w:del>
      <w:r w:rsidR="0077028A" w:rsidRPr="00A006BD">
        <w:rPr>
          <w:lang w:val="en-US"/>
        </w:rPr>
        <w:fldChar w:fldCharType="end"/>
      </w:r>
      <w:r w:rsidR="0077028A" w:rsidRPr="00A006BD">
        <w:rPr>
          <w:lang w:val="en-US"/>
        </w:rPr>
        <w:t xml:space="preserve"> (c) illustrates simulated</w:t>
      </w:r>
      <w:r w:rsidR="0000181F" w:rsidRPr="00A006BD">
        <w:rPr>
          <w:lang w:val="en-US"/>
        </w:rPr>
        <w:t xml:space="preserve"> values </w:t>
      </w:r>
      <w:r w:rsidR="00E060DB" w:rsidRPr="00A006BD">
        <w:rPr>
          <w:lang w:val="en-US"/>
        </w:rPr>
        <w:t xml:space="preserve">that match with </w:t>
      </w:r>
      <w:r w:rsidR="0077028A" w:rsidRPr="00A006BD">
        <w:rPr>
          <w:lang w:val="en-US"/>
        </w:rPr>
        <w:t>experimental data.</w:t>
      </w:r>
    </w:p>
    <w:p w14:paraId="2AC39F07" w14:textId="3FB4CDA3" w:rsidR="002E62F8" w:rsidRPr="00A006BD" w:rsidRDefault="004354D9" w:rsidP="002E62F8">
      <w:pPr>
        <w:pStyle w:val="Heading3"/>
        <w:rPr>
          <w:lang w:val="en-US"/>
        </w:rPr>
      </w:pPr>
      <w:bookmarkStart w:id="838" w:name="_Toc23173672"/>
      <w:r>
        <w:rPr>
          <w:lang w:val="en-US"/>
        </w:rPr>
        <w:lastRenderedPageBreak/>
        <w:t xml:space="preserve">Residual porosity and </w:t>
      </w:r>
      <w:r w:rsidR="006F0960">
        <w:rPr>
          <w:lang w:val="en-US"/>
        </w:rPr>
        <w:t>reported</w:t>
      </w:r>
      <w:r>
        <w:rPr>
          <w:lang w:val="en-US"/>
        </w:rPr>
        <w:t xml:space="preserve"> effects</w:t>
      </w:r>
      <w:bookmarkEnd w:id="838"/>
    </w:p>
    <w:p w14:paraId="369B1D73" w14:textId="758D7470" w:rsidR="006F0960" w:rsidRPr="00A006BD" w:rsidRDefault="00E060DB" w:rsidP="006F0960">
      <w:pPr>
        <w:rPr>
          <w:lang w:val="en-US"/>
        </w:rPr>
      </w:pPr>
      <w:r w:rsidRPr="00A006BD">
        <w:rPr>
          <w:lang w:val="en-US"/>
        </w:rPr>
        <w:t>As porosity facilitates crack propagation and deteriorates mechanical properties, the manufacture of parts with a high density, typically greater than 99.5%, is the first goal in AM process optimization</w:t>
      </w:r>
      <w:r w:rsidR="004A7559" w:rsidRPr="00A006BD">
        <w:rPr>
          <w:lang w:val="en-US"/>
        </w:rPr>
        <w:t xml:space="preserve">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4A7559" w:rsidRPr="00A006BD">
        <w:rPr>
          <w:lang w:val="en-US"/>
        </w:rPr>
        <w:t>.</w:t>
      </w:r>
      <w:r w:rsidR="006F0960">
        <w:rPr>
          <w:lang w:val="en-US"/>
        </w:rPr>
        <w:t xml:space="preserve"> Among</w:t>
      </w:r>
      <w:r w:rsidR="006F0960" w:rsidRPr="00A006BD">
        <w:rPr>
          <w:lang w:val="en-US"/>
        </w:rPr>
        <w:t xml:space="preserve"> other influences, part density depends on the applied volume energy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6F0960" w:rsidRPr="00A006BD" w14:paraId="14939334" w14:textId="77777777" w:rsidTr="003E5E30">
        <w:tc>
          <w:tcPr>
            <w:tcW w:w="8095" w:type="dxa"/>
            <w:vAlign w:val="center"/>
          </w:tcPr>
          <w:p w14:paraId="77C59A6B" w14:textId="77777777" w:rsidR="006F0960" w:rsidRPr="00A006BD" w:rsidRDefault="00CA3217" w:rsidP="003E5E30">
            <w:pPr>
              <w:jc w:val="right"/>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L</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h</m:t>
                        </m:r>
                      </m:e>
                      <m:sub>
                        <m:r>
                          <w:rPr>
                            <w:rFonts w:ascii="Cambria Math" w:hAnsi="Cambria Math"/>
                          </w:rPr>
                          <m:t>S</m:t>
                        </m:r>
                      </m:sub>
                    </m:sSub>
                    <m:sSub>
                      <m:sSubPr>
                        <m:ctrlPr>
                          <w:rPr>
                            <w:rFonts w:ascii="Cambria Math" w:hAnsi="Cambria Math"/>
                            <w:i/>
                          </w:rPr>
                        </m:ctrlPr>
                      </m:sSubPr>
                      <m:e>
                        <m:r>
                          <w:rPr>
                            <w:rFonts w:ascii="Cambria Math" w:hAnsi="Cambria Math"/>
                          </w:rPr>
                          <m:t>D</m:t>
                        </m:r>
                      </m:e>
                      <m:sub>
                        <m:r>
                          <w:rPr>
                            <w:rFonts w:ascii="Cambria Math" w:hAnsi="Cambria Math"/>
                          </w:rPr>
                          <m:t>S</m:t>
                        </m:r>
                      </m:sub>
                    </m:sSub>
                  </m:den>
                </m:f>
              </m:oMath>
            </m:oMathPara>
          </w:p>
        </w:tc>
        <w:tc>
          <w:tcPr>
            <w:tcW w:w="966" w:type="dxa"/>
            <w:vAlign w:val="center"/>
          </w:tcPr>
          <w:p w14:paraId="72C1EC4F" w14:textId="6C00280C" w:rsidR="006F0960" w:rsidRPr="00A006BD" w:rsidRDefault="006F0960" w:rsidP="003E5E30">
            <w:pPr>
              <w:ind w:firstLine="0"/>
              <w:jc w:val="right"/>
              <w:rPr>
                <w:rFonts w:eastAsia="Calibri"/>
              </w:rPr>
            </w:pPr>
            <w:r w:rsidRPr="00A006BD">
              <w:t>(</w:t>
            </w:r>
            <w:r w:rsidRPr="00A006BD">
              <w:fldChar w:fldCharType="begin"/>
            </w:r>
            <w:r w:rsidRPr="00A006BD">
              <w:instrText xml:space="preserve"> SEQ Equation \* ARABIC </w:instrText>
            </w:r>
            <w:r w:rsidRPr="00A006BD">
              <w:fldChar w:fldCharType="separate"/>
            </w:r>
            <w:r w:rsidR="001D610F">
              <w:rPr>
                <w:noProof/>
              </w:rPr>
              <w:t>1</w:t>
            </w:r>
            <w:r w:rsidRPr="00A006BD">
              <w:fldChar w:fldCharType="end"/>
            </w:r>
            <w:r w:rsidRPr="00A006BD">
              <w:t>)</w:t>
            </w:r>
          </w:p>
        </w:tc>
      </w:tr>
    </w:tbl>
    <w:p w14:paraId="70CA7E36" w14:textId="14C1D2D7" w:rsidR="006F0960" w:rsidRDefault="006F0960" w:rsidP="006F0960">
      <w:pPr>
        <w:ind w:firstLine="0"/>
        <w:rPr>
          <w:rFonts w:eastAsiaTheme="minorEastAsia"/>
          <w:lang w:val="en-US"/>
        </w:rPr>
      </w:pPr>
      <w:r w:rsidRPr="00A006BD">
        <w:rPr>
          <w:lang w:val="en-US"/>
        </w:rPr>
        <w:t xml:space="preserve">Where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w:r w:rsidRPr="00A006BD">
        <w:rPr>
          <w:rFonts w:eastAsiaTheme="minorEastAsia"/>
          <w:lang w:val="en-US"/>
        </w:rPr>
        <w:t xml:space="preserve"> is the laser power,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m:t>
            </m:r>
          </m:sub>
        </m:sSub>
      </m:oMath>
      <w:r w:rsidRPr="00A006BD">
        <w:rPr>
          <w:rFonts w:eastAsiaTheme="minorEastAsia"/>
          <w:lang w:val="en-US"/>
        </w:rPr>
        <w:t xml:space="preserve"> stands for the scan speed,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S</m:t>
            </m:r>
          </m:sub>
        </m:sSub>
      </m:oMath>
      <w:r w:rsidRPr="00A006BD">
        <w:rPr>
          <w:rFonts w:eastAsiaTheme="minorEastAsia"/>
          <w:lang w:val="en-US"/>
        </w:rPr>
        <w:t xml:space="preserve"> is the hatch distance and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S</m:t>
            </m:r>
          </m:sub>
        </m:sSub>
      </m:oMath>
      <w:r w:rsidRPr="00A006BD">
        <w:rPr>
          <w:rFonts w:eastAsiaTheme="minorEastAsia"/>
          <w:lang w:val="en-US"/>
        </w:rPr>
        <w:t xml:space="preserve"> the layer thickness of the deposited layer</w:t>
      </w:r>
      <w:r w:rsidR="00617204">
        <w:rPr>
          <w:rFonts w:eastAsiaTheme="minorEastAsia"/>
          <w:lang w:val="en-US"/>
        </w:rPr>
        <w:t>.</w:t>
      </w:r>
      <w:r w:rsidRPr="00A006BD">
        <w:rPr>
          <w:rFonts w:eastAsiaTheme="minorEastAsia"/>
          <w:lang w:val="en-US"/>
        </w:rPr>
        <w:t xml:space="preserve"> </w:t>
      </w:r>
    </w:p>
    <w:p w14:paraId="70AEA62F" w14:textId="550A0295" w:rsidR="002E62F8" w:rsidRPr="00A006BD" w:rsidRDefault="006F0960" w:rsidP="006F0960">
      <w:pPr>
        <w:ind w:firstLine="426"/>
        <w:rPr>
          <w:lang w:val="en-US"/>
        </w:rPr>
      </w:pPr>
      <w:r w:rsidRPr="00A006BD">
        <w:rPr>
          <w:rFonts w:eastAsiaTheme="minorEastAsia"/>
          <w:lang w:val="en-US"/>
        </w:rPr>
        <w:t xml:space="preserve">According to Herzog et. Al </w:t>
      </w:r>
      <w:r>
        <w:rPr>
          <w:rStyle w:val="FootnoteReference"/>
          <w:rFonts w:eastAsiaTheme="minorEastAsia"/>
          <w:lang w:val="en-US"/>
        </w:rPr>
        <w:fldChar w:fldCharType="begin" w:fldLock="1"/>
      </w:r>
      <w:r w:rsidR="003450BF">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Pr>
          <w:rStyle w:val="FootnoteReference"/>
          <w:rFonts w:eastAsiaTheme="minorEastAsia"/>
          <w:lang w:val="en-US"/>
        </w:rPr>
        <w:fldChar w:fldCharType="separate"/>
      </w:r>
      <w:r w:rsidR="003450BF" w:rsidRPr="003450BF">
        <w:rPr>
          <w:rFonts w:eastAsiaTheme="minorEastAsia"/>
          <w:noProof/>
          <w:lang w:val="en-US"/>
        </w:rPr>
        <w:t>(HERZOG et al., 2016)</w:t>
      </w:r>
      <w:r>
        <w:rPr>
          <w:rStyle w:val="FootnoteReference"/>
          <w:rFonts w:eastAsiaTheme="minorEastAsia"/>
          <w:lang w:val="en-US"/>
        </w:rPr>
        <w:fldChar w:fldCharType="end"/>
      </w:r>
      <w:r w:rsidRPr="00A006BD">
        <w:rPr>
          <w:rFonts w:eastAsiaTheme="minorEastAsia"/>
          <w:lang w:val="en-US"/>
        </w:rPr>
        <w:t xml:space="preserve">, too low energy input will result in unmolten material and thus reduced density by the formation of irregular-shaped voids. On the other hand, too high energy input will lead to higher melt pool dynamics and keyholing phenomenon resulting in spherical shaped pores formed due to entrapped gas, formed during evaporation of material, and reducing part density </w:t>
      </w:r>
      <w:r>
        <w:rPr>
          <w:rStyle w:val="FootnoteReference"/>
          <w:rFonts w:eastAsiaTheme="minorEastAsia"/>
          <w:lang w:val="en-US"/>
        </w:rPr>
        <w:fldChar w:fldCharType="begin" w:fldLock="1"/>
      </w:r>
      <w:r w:rsidR="003450BF">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Pr>
          <w:rStyle w:val="FootnoteReference"/>
          <w:rFonts w:eastAsiaTheme="minorEastAsia"/>
          <w:lang w:val="en-US"/>
        </w:rPr>
        <w:fldChar w:fldCharType="separate"/>
      </w:r>
      <w:r w:rsidR="003450BF" w:rsidRPr="003450BF">
        <w:rPr>
          <w:rFonts w:eastAsiaTheme="minorEastAsia"/>
          <w:noProof/>
          <w:lang w:val="en-US"/>
        </w:rPr>
        <w:t>(HERZOG et al., 2016)</w:t>
      </w:r>
      <w:r>
        <w:rPr>
          <w:rStyle w:val="FootnoteReference"/>
          <w:rFonts w:eastAsiaTheme="minorEastAsia"/>
          <w:lang w:val="en-US"/>
        </w:rPr>
        <w:fldChar w:fldCharType="end"/>
      </w:r>
      <w:r w:rsidRPr="00A006BD">
        <w:rPr>
          <w:rFonts w:eastAsiaTheme="minorEastAsia"/>
          <w:lang w:val="en-US"/>
        </w:rPr>
        <w:t xml:space="preserve">. </w:t>
      </w:r>
      <w:r w:rsidRPr="00A006BD">
        <w:rPr>
          <w:rFonts w:eastAsiaTheme="minorEastAsia"/>
          <w:lang w:val="en-US"/>
        </w:rPr>
        <w:fldChar w:fldCharType="begin"/>
      </w:r>
      <w:r w:rsidRPr="00A006BD">
        <w:rPr>
          <w:rFonts w:eastAsiaTheme="minorEastAsia"/>
          <w:lang w:val="en-US"/>
        </w:rPr>
        <w:instrText xml:space="preserve"> REF _Ref20195562 \h </w:instrText>
      </w:r>
      <w:r w:rsidRPr="00A006BD">
        <w:rPr>
          <w:rFonts w:eastAsiaTheme="minorEastAsia"/>
          <w:lang w:val="en-US"/>
        </w:rPr>
      </w:r>
      <w:r w:rsidRPr="00A006BD">
        <w:rPr>
          <w:rFonts w:eastAsiaTheme="minorEastAsia"/>
          <w:lang w:val="en-US"/>
        </w:rPr>
        <w:fldChar w:fldCharType="separate"/>
      </w:r>
      <w:ins w:id="839" w:author="Calil Amaral" w:date="2019-11-01T02:35:00Z">
        <w:r w:rsidR="001D610F" w:rsidRPr="00A006BD">
          <w:rPr>
            <w:lang w:val="en-US"/>
          </w:rPr>
          <w:t xml:space="preserve">Figure </w:t>
        </w:r>
        <w:r w:rsidR="001D610F">
          <w:rPr>
            <w:noProof/>
            <w:lang w:val="en-US"/>
          </w:rPr>
          <w:t>11</w:t>
        </w:r>
      </w:ins>
      <w:del w:id="840" w:author="Calil Amaral" w:date="2019-10-28T15:52:00Z">
        <w:r w:rsidR="001B6890" w:rsidRPr="00A006BD" w:rsidDel="00EE4CE3">
          <w:rPr>
            <w:lang w:val="en-US"/>
          </w:rPr>
          <w:delText xml:space="preserve">Figure </w:delText>
        </w:r>
        <w:r w:rsidR="001B6890" w:rsidDel="00EE4CE3">
          <w:rPr>
            <w:noProof/>
            <w:lang w:val="en-US"/>
          </w:rPr>
          <w:delText>11</w:delText>
        </w:r>
      </w:del>
      <w:r w:rsidRPr="00A006BD">
        <w:rPr>
          <w:rFonts w:eastAsiaTheme="minorEastAsia"/>
          <w:lang w:val="en-US"/>
        </w:rPr>
        <w:fldChar w:fldCharType="end"/>
      </w:r>
      <w:r w:rsidRPr="00A006BD">
        <w:rPr>
          <w:rFonts w:eastAsiaTheme="minorEastAsia"/>
          <w:lang w:val="en-US"/>
        </w:rPr>
        <w:t xml:space="preserve"> shows diagrams of the resulting pores geometry as well as a graph of the desired processing condition that generates minimum porosity.</w:t>
      </w:r>
    </w:p>
    <w:p w14:paraId="360F03DE" w14:textId="77777777" w:rsidR="004D6651" w:rsidRPr="00A006BD" w:rsidRDefault="004D6651" w:rsidP="002962F5">
      <w:pPr>
        <w:keepNext/>
        <w:ind w:firstLine="0"/>
        <w:jc w:val="center"/>
        <w:rPr>
          <w:lang w:val="en-US"/>
        </w:rPr>
      </w:pPr>
      <w:r w:rsidRPr="00A006BD">
        <w:rPr>
          <w:noProof/>
          <w:lang w:eastAsia="pt-BR"/>
        </w:rPr>
        <w:drawing>
          <wp:inline distT="0" distB="0" distL="0" distR="0" wp14:anchorId="160A3CF5" wp14:editId="704D57C5">
            <wp:extent cx="5067300" cy="1365283"/>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7246" cy="1370657"/>
                    </a:xfrm>
                    <a:prstGeom prst="rect">
                      <a:avLst/>
                    </a:prstGeom>
                  </pic:spPr>
                </pic:pic>
              </a:graphicData>
            </a:graphic>
          </wp:inline>
        </w:drawing>
      </w:r>
    </w:p>
    <w:p w14:paraId="79142CDE" w14:textId="20C9FD16" w:rsidR="004D6651" w:rsidRPr="00A006BD" w:rsidRDefault="004D6651" w:rsidP="004D6651">
      <w:pPr>
        <w:pStyle w:val="Caption"/>
        <w:rPr>
          <w:lang w:val="en-US"/>
        </w:rPr>
      </w:pPr>
      <w:bookmarkStart w:id="841" w:name="_Ref2019556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842" w:author="Calil Amaral" w:date="2019-11-01T02:35:00Z">
        <w:r w:rsidR="001D610F">
          <w:rPr>
            <w:noProof/>
            <w:lang w:val="en-US"/>
          </w:rPr>
          <w:t>11</w:t>
        </w:r>
      </w:ins>
      <w:del w:id="843" w:author="Calil Amaral" w:date="2019-10-28T15:05:00Z">
        <w:r w:rsidR="001B6890" w:rsidDel="00CB24C9">
          <w:rPr>
            <w:noProof/>
            <w:lang w:val="en-US"/>
          </w:rPr>
          <w:delText>11</w:delText>
        </w:r>
      </w:del>
      <w:r w:rsidRPr="00A006BD">
        <w:rPr>
          <w:lang w:val="en-US"/>
        </w:rPr>
        <w:fldChar w:fldCharType="end"/>
      </w:r>
      <w:bookmarkEnd w:id="841"/>
      <w:r w:rsidRPr="00A006BD">
        <w:rPr>
          <w:lang w:val="en-US"/>
        </w:rPr>
        <w:t xml:space="preserve"> - Schematic showing: (a) Lack of fusion porosity (interlayer porosity), (b) keyholing porosity (intralayer porosity), and (c) the intersection of interlayer and intralayer porosity with respect volume energy </w:t>
      </w:r>
      <w:r>
        <w:rPr>
          <w:rStyle w:val="FootnoteReference"/>
          <w:lang w:val="en-US"/>
        </w:rPr>
        <w:fldChar w:fldCharType="begin" w:fldLock="1"/>
      </w:r>
      <w:r w:rsidR="003450BF">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Design","type":"article-journal"},"uris":["http://www.mendeley.com/documents/?uuid=a982f7b1-232f-3fdf-b54f-8c2e5bc5bbee"]}],"mendeley":{"formattedCitation":"(DASS; MORIDI, 2019)","plainTextFormattedCitation":"(DASS; MORIDI, 2019)","previouslyFormattedCitation":"[17]"},"properties":{"noteIndex":0},"schema":"https://github.com/citation-style-language/schema/raw/master/csl-citation.json"}</w:instrText>
      </w:r>
      <w:r>
        <w:rPr>
          <w:rStyle w:val="FootnoteReference"/>
          <w:lang w:val="en-US"/>
        </w:rPr>
        <w:fldChar w:fldCharType="separate"/>
      </w:r>
      <w:r w:rsidR="003450BF" w:rsidRPr="003450BF">
        <w:rPr>
          <w:i w:val="0"/>
          <w:noProof/>
          <w:lang w:val="en-US"/>
        </w:rPr>
        <w:t>(DASS; MORIDI, 2019)</w:t>
      </w:r>
      <w:r>
        <w:rPr>
          <w:rStyle w:val="FootnoteReference"/>
          <w:lang w:val="en-US"/>
        </w:rPr>
        <w:fldChar w:fldCharType="end"/>
      </w:r>
      <w:r w:rsidRPr="00A006BD">
        <w:rPr>
          <w:lang w:val="en-US"/>
        </w:rPr>
        <w:t>.</w:t>
      </w:r>
    </w:p>
    <w:p w14:paraId="0992022F" w14:textId="6C6E27D3" w:rsidR="00C73BE5" w:rsidRPr="004D0932" w:rsidRDefault="009E4249" w:rsidP="00CB5068">
      <w:pPr>
        <w:ind w:firstLine="426"/>
        <w:rPr>
          <w:lang w:val="en-US"/>
        </w:rPr>
      </w:pPr>
      <w:ins w:id="844" w:author="Calil Amaral" w:date="2019-11-01T01:21:00Z">
        <w:r>
          <w:rPr>
            <w:rFonts w:eastAsiaTheme="minorEastAsia"/>
            <w:lang w:val="en-US"/>
          </w:rPr>
          <w:t>The static strength of Ti-6Al-4V and Inconel 625 do not vary significantly between AM porous and non-porous specimens compared with wrought specimens</w:t>
        </w:r>
        <w:r w:rsidDel="009E4249">
          <w:rPr>
            <w:rFonts w:eastAsiaTheme="minorEastAsia"/>
            <w:lang w:val="en-US"/>
          </w:rPr>
          <w:t xml:space="preserve"> </w:t>
        </w:r>
      </w:ins>
      <w:del w:id="845" w:author="Calil Amaral" w:date="2019-11-01T01:20:00Z">
        <w:r w:rsidR="00F850C4" w:rsidDel="009E4249">
          <w:rPr>
            <w:rFonts w:eastAsiaTheme="minorEastAsia"/>
            <w:lang w:val="en-US"/>
          </w:rPr>
          <w:delText>According to Razavi</w:delText>
        </w:r>
        <w:r w:rsidR="00D6141E" w:rsidDel="009E4249">
          <w:rPr>
            <w:rFonts w:eastAsiaTheme="minorEastAsia"/>
            <w:lang w:val="en-US"/>
          </w:rPr>
          <w:delText xml:space="preserve"> et. Al </w:delText>
        </w:r>
      </w:del>
      <w:r w:rsidR="00D6141E">
        <w:rPr>
          <w:rFonts w:eastAsiaTheme="minorEastAsia"/>
          <w:lang w:val="en-US"/>
        </w:rPr>
        <w:fldChar w:fldCharType="begin" w:fldLock="1"/>
      </w:r>
      <w:r w:rsidR="003450BF">
        <w:rPr>
          <w:rFonts w:eastAsiaTheme="minorEastAsia"/>
          <w:lang w:val="en-US"/>
        </w:rPr>
        <w:instrText>ADDIN CSL_CITATION {"citationItems":[{"id":"ITEM-1","itemData":{"DOI":"10.1177/0954406218813384","ISSN":"20412983","author":[{"dropping-particle":"","family":"Razavi","given":"S. M.J.","non-dropping-particle":"","parse-names":false,"suffix":""},{"dropping-particle":"","family":"Bordonaro","given":"G. G.","non-dropping-particle":"","parse-names":false,"suffix":""},{"dropping-particle":"","family":"Ferro","given":"P.","non-dropping-particle":"","parse-names":false,"suffix":""},{"dropping-particle":"","family":"Torgersen","given":"J.","non-dropping-particle":"","parse-names":false,"suffix":""},{"dropping-particle":"","family":"Berto","given":"F.","non-dropping-particle":"","parse-names":false,"suffix":""}],"container-title":"Proceedings of the Institution of Mechanical Engineers, Part C: Journal of Mechanical Engineering Science","id":"ITEM-1","issue":"1","issued":{"date-parts":[["2018"]]},"page":"1-8","title":"Porosity effect on tensile behavior of Ti-6Al-4V specimens produced by laser engineered net shaping technology","type":"article-journal","volume":"0"},"uris":["http://www.mendeley.com/documents/?uuid=bc5f6e06-1298-402f-93d1-4ea99dc1fa47"]}],"mendeley":{"formattedCitation":"(RAZAVI et al., 2018a)","plainTextFormattedCitation":"(RAZAVI et al., 2018a)","previouslyFormattedCitation":"[30]"},"properties":{"noteIndex":0},"schema":"https://github.com/citation-style-language/schema/raw/master/csl-citation.json"}</w:instrText>
      </w:r>
      <w:r w:rsidR="00D6141E">
        <w:rPr>
          <w:rFonts w:eastAsiaTheme="minorEastAsia"/>
          <w:lang w:val="en-US"/>
        </w:rPr>
        <w:fldChar w:fldCharType="separate"/>
      </w:r>
      <w:r w:rsidR="003450BF" w:rsidRPr="003450BF">
        <w:rPr>
          <w:rFonts w:eastAsiaTheme="minorEastAsia"/>
          <w:noProof/>
          <w:lang w:val="en-US"/>
        </w:rPr>
        <w:t>(RAZAVI et al., 2018a)</w:t>
      </w:r>
      <w:r w:rsidR="00D6141E">
        <w:rPr>
          <w:rFonts w:eastAsiaTheme="minorEastAsia"/>
          <w:lang w:val="en-US"/>
        </w:rPr>
        <w:fldChar w:fldCharType="end"/>
      </w:r>
      <w:del w:id="846" w:author="Calil Amaral" w:date="2019-11-01T01:21:00Z">
        <w:r w:rsidR="00D6141E" w:rsidDel="009E4249">
          <w:rPr>
            <w:rFonts w:eastAsiaTheme="minorEastAsia"/>
            <w:lang w:val="en-US"/>
          </w:rPr>
          <w:fldChar w:fldCharType="begin" w:fldLock="1"/>
        </w:r>
        <w:r w:rsidR="006A70CD" w:rsidRPr="009E4249" w:rsidDel="009E4249">
          <w:rPr>
            <w:rFonts w:eastAsiaTheme="minorEastAsia"/>
            <w:lang w:val="en-US"/>
          </w:rPr>
          <w:delInstrText>ADDIN CSL_CITATION {"citationItems":[{"id":"ITEM-1","itemData":{"DOI":"10.3390/ma11020284","ISSN":"19961944","abstract":"© 2018 by the authors. The fatigue behavior and fracture mechanisms of additively manufactured Ti-6Al-4V specimens are investigated in this study. Three sets of testing samples were fabricated for the assessment of fatigue life. The first batch of samples was built by using Laser-Engineered Net Shaping (LENS) technology, a Direct Energy Deposition (DED) method. Internal voids and defects were induced in a second batch of samples by changing LENS machine processing parameters. Fatigue performance of these samples is compared to the wrought Ti-6Al-4V samples. The effects of machine-induced porosity are assessed on mechanical properties and results are presented in the form of SN curves for the three sets of samples. Fracture mechanisms are examined by using Scanning Electron Microscopy (SEM) to characterize the morphological characteristics of the failure surface. Different fracture surface morphologies are observed for porous and non-porous specimens due to the combination of head write speed and laser power. Formation of defects such as pores, unmelted regions, and gas entrapments affect the failure mechanisms in porous specimens. Non-porous specimens exhibit fatigue properties comparable with that of the wrought specimens, but porous specimens are found to show a tremendous reduced fatigue strength.","author":[{"dropping-particle":"","family":"Razavi","given":"Seyed Mohammad Javad","non-dropping-particle":"","parse-names":false,"suffix":""},{"dropping-particle":"","family":"Bordonaro","given":"Giancarlo G.","non-dropping-particle":"","parse-names":false,"suffix":""},{"dropping-particle":"","family":"Ferro","given":"Paolo","non-dropping-particle":"","parse-names":false,"suffix":""},{"dropping-particle":"","family":"Torgersen","given":"Jan","non-dropping-particle":"","parse-names":false,"suffix":""},{"dropping-particle":"","family":"Berto","given":"Filippo","non-dropping-particle":"","parse-names":false,"suffix":""}],"container-title":"Materials","id":"ITEM-1","issue":"2","issued":{"date-parts":[["2018"]]},"title":"Fatigue behavior of porous Ti-6Al-4V made by laser-engineered net shaping","type":"article-journal","volume":"11"},"uris":["http://www.mendeley.com/documents/?uuid=d7a937e5-3efc-4c1d-98b4-30e0159ee756"]}],"mendeley":{"formattedCitation":"(RAZAVI et al., 2018b)","plainTextFormattedCitation":"(RAZAVI et al., 2018b)","previouslyFormattedCitation":"(RAZAVI et al., 2018b)"},"properties":{"noteIndex":0},"schema":"https://github.com/citation-style-language/schema/raw/master/csl-citation.json"}</w:delInstrText>
        </w:r>
        <w:r w:rsidR="00D6141E" w:rsidDel="009E4249">
          <w:rPr>
            <w:rFonts w:eastAsiaTheme="minorEastAsia"/>
            <w:lang w:val="en-US"/>
          </w:rPr>
          <w:fldChar w:fldCharType="separate"/>
        </w:r>
        <w:r w:rsidR="006A70CD" w:rsidRPr="005F627C" w:rsidDel="009E4249">
          <w:rPr>
            <w:rFonts w:eastAsiaTheme="minorEastAsia"/>
            <w:noProof/>
            <w:lang w:val="en-US"/>
          </w:rPr>
          <w:delText>(RAZAVI et al., 2018b)</w:delText>
        </w:r>
        <w:r w:rsidR="00D6141E" w:rsidDel="009E4249">
          <w:rPr>
            <w:rFonts w:eastAsiaTheme="minorEastAsia"/>
            <w:lang w:val="en-US"/>
          </w:rPr>
          <w:fldChar w:fldCharType="end"/>
        </w:r>
        <w:r w:rsidR="00F850C4" w:rsidDel="009E4249">
          <w:rPr>
            <w:rFonts w:eastAsiaTheme="minorEastAsia"/>
            <w:lang w:val="en-US"/>
          </w:rPr>
          <w:delText xml:space="preserve"> and Koike</w:delText>
        </w:r>
        <w:r w:rsidR="00D6141E" w:rsidDel="009E4249">
          <w:rPr>
            <w:rFonts w:eastAsiaTheme="minorEastAsia"/>
            <w:lang w:val="en-US"/>
          </w:rPr>
          <w:delText xml:space="preserve"> et. Al</w:delText>
        </w:r>
        <w:r w:rsidR="00F850C4" w:rsidDel="009E4249">
          <w:rPr>
            <w:rFonts w:eastAsiaTheme="minorEastAsia"/>
            <w:lang w:val="en-US"/>
          </w:rPr>
          <w:delText xml:space="preserve"> </w:delText>
        </w:r>
      </w:del>
      <w:r w:rsidR="00D6141E">
        <w:rPr>
          <w:rFonts w:eastAsiaTheme="minorEastAsia"/>
          <w:lang w:val="en-US"/>
        </w:rPr>
        <w:fldChar w:fldCharType="begin" w:fldLock="1"/>
      </w:r>
      <w:r w:rsidR="003450BF">
        <w:rPr>
          <w:rFonts w:eastAsiaTheme="minorEastAsia"/>
          <w:lang w:val="en-US"/>
        </w:rPr>
        <w:instrText>ADDIN CSL_CITATION {"citationItems":[{"id":"ITEM-1","itemData":{"author":[{"dropping-particle":"","family":"Koike","given":"Ryo","non-dropping-particle":"","parse-names":false,"suffix":""},{"dropping-particle":"","family":"Kakinuma","given":"Yasuhiro","non-dropping-particle":"","parse-names":false,"suffix":""},{"dropping-particle":"","family":"Aoyama","given":"Tojiro","non-dropping-particle":"","parse-names":false,"suffix":""},{"dropping-particle":"","family":"Co","given":"D M G Mori","non-dropping-particle":"","parse-names":false,"suffix":""},{"dropping-particle":"","family":"Oda","given":"Yohei","non-dropping-particle":"","parse-names":false,"suffix":""}],"id":"ITEM-1","issued":{"date-parts":[["2017"]]},"page":"1033-1034","title":"Study on correlation internal void and strength in direct energy deposition","type":"article-journal"},"uris":["http://www.mendeley.com/documents/?uuid=99e573ef-823d-407b-976b-f8d9dc908256"]}],"mendeley":{"formattedCitation":"(KOIKE et al., 2017)","plainTextFormattedCitation":"(KOIKE et al., 2017)","previouslyFormattedCitation":"[31]"},"properties":{"noteIndex":0},"schema":"https://github.com/citation-style-language/schema/raw/master/csl-citation.json"}</w:instrText>
      </w:r>
      <w:r w:rsidR="00D6141E">
        <w:rPr>
          <w:rFonts w:eastAsiaTheme="minorEastAsia"/>
          <w:lang w:val="en-US"/>
        </w:rPr>
        <w:fldChar w:fldCharType="separate"/>
      </w:r>
      <w:r w:rsidR="003450BF" w:rsidRPr="003450BF">
        <w:rPr>
          <w:rFonts w:eastAsiaTheme="minorEastAsia"/>
          <w:noProof/>
          <w:lang w:val="en-US"/>
        </w:rPr>
        <w:t>(KOIKE et al., 2017)</w:t>
      </w:r>
      <w:r w:rsidR="00D6141E">
        <w:rPr>
          <w:rFonts w:eastAsiaTheme="minorEastAsia"/>
          <w:lang w:val="en-US"/>
        </w:rPr>
        <w:fldChar w:fldCharType="end"/>
      </w:r>
      <w:del w:id="847" w:author="Calil Amaral" w:date="2019-11-01T01:21:00Z">
        <w:r w:rsidR="00D6141E" w:rsidDel="009E4249">
          <w:rPr>
            <w:rFonts w:eastAsiaTheme="minorEastAsia"/>
            <w:lang w:val="en-US"/>
          </w:rPr>
          <w:delText>, the static strength of Ti-6Al-4V and Inconel 625 do not vary significantly between AM porous and non-porous specimens compared with wrought specimens</w:delText>
        </w:r>
      </w:del>
      <w:r w:rsidR="00D6141E">
        <w:rPr>
          <w:rFonts w:eastAsiaTheme="minorEastAsia"/>
          <w:lang w:val="en-US"/>
        </w:rPr>
        <w:t>. On the other hand, th</w:t>
      </w:r>
      <w:r w:rsidR="006810F2">
        <w:rPr>
          <w:rFonts w:eastAsiaTheme="minorEastAsia"/>
          <w:lang w:val="en-US"/>
        </w:rPr>
        <w:t>e presence of stress raisers reduce the ductility of materials significantly</w:t>
      </w:r>
      <w:r w:rsidR="003E5E30">
        <w:rPr>
          <w:rFonts w:eastAsiaTheme="minorEastAsia"/>
          <w:lang w:val="en-US"/>
        </w:rPr>
        <w:t xml:space="preserve"> and f</w:t>
      </w:r>
      <w:r w:rsidR="00F850C4">
        <w:rPr>
          <w:rFonts w:eastAsiaTheme="minorEastAsia"/>
          <w:lang w:val="en-US"/>
        </w:rPr>
        <w:t xml:space="preserve">or this reason, fatigue strength of porous specimens reduce significantly as the presence of stress raisers facilitates fatigue crack initiation and fatigue crack propagation along the sample </w:t>
      </w:r>
      <w:r w:rsidR="00F850C4">
        <w:rPr>
          <w:rFonts w:eastAsiaTheme="minorEastAsia"/>
          <w:lang w:val="en-US"/>
        </w:rPr>
        <w:fldChar w:fldCharType="begin" w:fldLock="1"/>
      </w:r>
      <w:r w:rsidR="003450BF">
        <w:rPr>
          <w:rFonts w:eastAsiaTheme="minorEastAsia"/>
          <w:lang w:val="en-US"/>
        </w:rPr>
        <w:instrText>ADDIN CSL_CITATION {"citationItems":[{"id":"ITEM-1","itemData":{"DOI":"10.3390/ma11020284","ISSN":"19961944","abstract":"© 2018 by the authors. The fatigue behavior and fracture mechanisms of additively manufactured Ti-6Al-4V specimens are investigated in this study. Three sets of testing samples were fabricated for the assessment of fatigue life. The first batch of samples was built by using Laser-Engineered Net Shaping (LENS) technology, a Direct Energy Deposition (DED) method. Internal voids and defects were induced in a second batch of samples by changing LENS machine processing parameters. Fatigue performance of these samples is compared to the wrought Ti-6Al-4V samples. The effects of machine-induced porosity are assessed on mechanical properties and results are presented in the form of SN curves for the three sets of samples. Fracture mechanisms are examined by using Scanning Electron Microscopy (SEM) to characterize the morphological characteristics of the failure surface. Different fracture surface morphologies are observed for porous and non-porous specimens due to the combination of head write speed and laser power. Formation of defects such as pores, unmelted regions, and gas entrapments affect the failure mechanisms in porous specimens. Non-porous specimens exhibit fatigue properties comparable with that of the wrought specimens, but porous specimens are found to show a tremendous reduced fatigue strength.","author":[{"dropping-particle":"","family":"Razavi","given":"Seyed Mohammad Javad","non-dropping-particle":"","parse-names":false,"suffix":""},{"dropping-particle":"","family":"Bordonaro","given":"Giancarlo G.","non-dropping-particle":"","parse-names":false,"suffix":""},{"dropping-particle":"","family":"Ferro","given":"Paolo","non-dropping-particle":"","parse-names":false,"suffix":""},{"dropping-particle":"","family":"Torgersen","given":"Jan","non-dropping-particle":"","parse-names":false,"suffix":""},{"dropping-particle":"","family":"Berto","given":"Filippo","non-dropping-particle":"","parse-names":false,"suffix":""}],"container-title":"Materials","id":"ITEM-1","issue":"2","issued":{"date-parts":[["2018"]]},"title":"Fatigue behavior of porous Ti-6Al-4V made by laser-engineered net shaping","type":"article-journal","volume":"11"},"uris":["http://www.mendeley.com/documents/?uuid=d7a937e5-3efc-4c1d-98b4-30e0159ee756"]}],"mendeley":{"formattedCitation":"(RAZAVI et al., 2018b)","plainTextFormattedCitation":"(RAZAVI et al., 2018b)","previouslyFormattedCitation":"[32]"},"properties":{"noteIndex":0},"schema":"https://github.com/citation-style-language/schema/raw/master/csl-citation.json"}</w:instrText>
      </w:r>
      <w:r w:rsidR="00F850C4">
        <w:rPr>
          <w:rFonts w:eastAsiaTheme="minorEastAsia"/>
          <w:lang w:val="en-US"/>
        </w:rPr>
        <w:fldChar w:fldCharType="separate"/>
      </w:r>
      <w:r w:rsidR="003450BF" w:rsidRPr="003450BF">
        <w:rPr>
          <w:rFonts w:eastAsiaTheme="minorEastAsia"/>
          <w:noProof/>
          <w:lang w:val="en-US"/>
        </w:rPr>
        <w:t>(RAZAVI et al., 2018b)</w:t>
      </w:r>
      <w:r w:rsidR="00F850C4">
        <w:rPr>
          <w:rFonts w:eastAsiaTheme="minorEastAsia"/>
          <w:lang w:val="en-US"/>
        </w:rPr>
        <w:fldChar w:fldCharType="end"/>
      </w:r>
      <w:r w:rsidR="00F850C4">
        <w:rPr>
          <w:rFonts w:eastAsiaTheme="minorEastAsia"/>
          <w:lang w:val="en-US"/>
        </w:rPr>
        <w:t>.</w:t>
      </w:r>
    </w:p>
    <w:p w14:paraId="2E253590" w14:textId="67DD1625" w:rsidR="0043642A" w:rsidRPr="00A006BD" w:rsidRDefault="00CB1F6A" w:rsidP="0089697C">
      <w:pPr>
        <w:pStyle w:val="Heading3"/>
        <w:rPr>
          <w:lang w:val="en-US"/>
        </w:rPr>
      </w:pPr>
      <w:bookmarkStart w:id="848" w:name="_Toc23173673"/>
      <w:r>
        <w:rPr>
          <w:lang w:val="en-US"/>
        </w:rPr>
        <w:lastRenderedPageBreak/>
        <w:t>Reported strength</w:t>
      </w:r>
      <w:r w:rsidR="0043642A" w:rsidRPr="00A006BD">
        <w:rPr>
          <w:lang w:val="en-US"/>
        </w:rPr>
        <w:t xml:space="preserve"> </w:t>
      </w:r>
      <w:r w:rsidR="00781EC7">
        <w:rPr>
          <w:lang w:val="en-US"/>
        </w:rPr>
        <w:t>and dependence on other factors</w:t>
      </w:r>
      <w:bookmarkEnd w:id="848"/>
    </w:p>
    <w:p w14:paraId="140F20A7" w14:textId="669DF497" w:rsidR="0043293B" w:rsidRDefault="000D6590" w:rsidP="000C38A2">
      <w:pPr>
        <w:rPr>
          <w:ins w:id="849" w:author="Calil Amaral" w:date="2019-11-01T00:53:00Z"/>
          <w:lang w:val="en-US"/>
        </w:rPr>
      </w:pPr>
      <w:r w:rsidRPr="00A006BD">
        <w:rPr>
          <w:lang w:val="en-US"/>
        </w:rPr>
        <w:t xml:space="preserve">The resulting </w:t>
      </w:r>
      <w:r w:rsidR="008D56A8">
        <w:rPr>
          <w:lang w:val="en-US"/>
        </w:rPr>
        <w:t>static mechanical</w:t>
      </w:r>
      <w:r w:rsidRPr="00A006BD">
        <w:rPr>
          <w:lang w:val="en-US"/>
        </w:rPr>
        <w:t xml:space="preserve"> properties of </w:t>
      </w:r>
      <w:r w:rsidR="009F5831" w:rsidRPr="00A006BD">
        <w:rPr>
          <w:lang w:val="en-US"/>
        </w:rPr>
        <w:t>components manufactured by DED-L</w:t>
      </w:r>
      <w:r w:rsidR="0036105F">
        <w:rPr>
          <w:lang w:val="en-US"/>
        </w:rPr>
        <w:t>P</w:t>
      </w:r>
      <w:r w:rsidR="009F5831" w:rsidRPr="00A006BD">
        <w:rPr>
          <w:lang w:val="en-US"/>
        </w:rPr>
        <w:t xml:space="preserve"> have been </w:t>
      </w:r>
      <w:r w:rsidR="008D56A8">
        <w:rPr>
          <w:lang w:val="en-US"/>
        </w:rPr>
        <w:t>documented</w:t>
      </w:r>
      <w:r w:rsidR="008F48CC" w:rsidRPr="00A006BD">
        <w:rPr>
          <w:lang w:val="en-US"/>
        </w:rPr>
        <w:t xml:space="preserve"> </w:t>
      </w:r>
      <w:r w:rsidR="0052025C" w:rsidRPr="00A006BD">
        <w:rPr>
          <w:lang w:val="en-US"/>
        </w:rPr>
        <w:t xml:space="preserve">for a </w:t>
      </w:r>
      <w:r w:rsidR="001D1C76">
        <w:rPr>
          <w:lang w:val="en-US"/>
        </w:rPr>
        <w:t>variety o</w:t>
      </w:r>
      <w:r w:rsidR="0052025C" w:rsidRPr="00A006BD">
        <w:rPr>
          <w:lang w:val="en-US"/>
        </w:rPr>
        <w:t>f materials</w:t>
      </w:r>
      <w:r w:rsidR="00171ADE" w:rsidRPr="00A006BD">
        <w:rPr>
          <w:lang w:val="en-US"/>
        </w:rPr>
        <w:t xml:space="preserve"> </w:t>
      </w:r>
      <w:r w:rsidR="00256C8B" w:rsidRPr="00A006BD">
        <w:rPr>
          <w:lang w:val="en-US"/>
        </w:rPr>
        <w:t>and processing conditions</w:t>
      </w:r>
      <w:r w:rsidR="005F1EEF" w:rsidRPr="00A006BD">
        <w:rPr>
          <w:lang w:val="en-US"/>
        </w:rPr>
        <w:t>.</w:t>
      </w:r>
      <w:r w:rsidR="00646F5E">
        <w:rPr>
          <w:lang w:val="en-US"/>
        </w:rPr>
        <w:t xml:space="preserve"> </w:t>
      </w:r>
      <w:r w:rsidR="00B74CFF">
        <w:rPr>
          <w:lang w:val="en-US"/>
        </w:rPr>
        <w:t xml:space="preserve">Although the effects of processing parameters have been investigated to low cost materials such as iron </w:t>
      </w:r>
      <w:r w:rsidR="00B74CFF">
        <w:rPr>
          <w:lang w:val="en-US"/>
        </w:rPr>
        <w:fldChar w:fldCharType="begin" w:fldLock="1"/>
      </w:r>
      <w:r w:rsidR="003450BF">
        <w:rPr>
          <w:lang w:val="en-US"/>
        </w:rPr>
        <w:instrText>ADDIN CSL_CITATION {"citationItems":[{"id":"ITEM-1","itemData":{"DOI":"10.1016/j.optlastec.2018.11.054","ISSN":"00303992","author":[{"dropping-particle":"","family":"Ansari","given":"Mohammad","non-dropping-particle":"","parse-names":false,"suffix":""},{"dropping-particle":"","family":"Mohamadizadeh","given":"Alireza","non-dropping-particle":"","parse-names":false,"suffix":""},{"dropping-particle":"","family":"Huang","given":"Yuze","non-dropping-particle":"","parse-names":false,"suffix":""},{"dropping-particle":"","family":"Paserin","given":"Vladimir","non-dropping-particle":"","parse-names":false,"suffix":""},{"dropping-particle":"","family":"Toyserkani","given":"Ehsan","non-dropping-particle":"","parse-names":false,"suffix":""}],"container-title":"Optics &amp; Laser Technology","id":"ITEM-1","issued":{"date-parts":[["2019"]]},"page":"485-493","title":"Laser directed energy deposition of water-atomized iron powder: Process optimization and microstructure of single-tracks","type":"article-journal","volume":"112"},"uris":["http://www.mendeley.com/documents/?uuid=f9bdca1e-f318-38ba-acce-747fa364c2d7"]}],"mendeley":{"formattedCitation":"(ANSARI et al., 2019)","plainTextFormattedCitation":"(ANSARI et al., 2019)","previouslyFormattedCitation":"[33]"},"properties":{"noteIndex":0},"schema":"https://github.com/citation-style-language/schema/raw/master/csl-citation.json"}</w:instrText>
      </w:r>
      <w:r w:rsidR="00B74CFF">
        <w:rPr>
          <w:lang w:val="en-US"/>
        </w:rPr>
        <w:fldChar w:fldCharType="separate"/>
      </w:r>
      <w:r w:rsidR="003450BF" w:rsidRPr="003450BF">
        <w:rPr>
          <w:noProof/>
          <w:lang w:val="en-US"/>
        </w:rPr>
        <w:t>(ANSARI et al., 2019)</w:t>
      </w:r>
      <w:r w:rsidR="00B74CFF">
        <w:rPr>
          <w:lang w:val="en-US"/>
        </w:rPr>
        <w:fldChar w:fldCharType="end"/>
      </w:r>
      <w:r w:rsidR="00B74CFF">
        <w:rPr>
          <w:lang w:val="en-US"/>
        </w:rPr>
        <w:t>, t</w:t>
      </w:r>
      <w:r w:rsidR="005F1EEF" w:rsidRPr="00A006BD">
        <w:rPr>
          <w:lang w:val="en-US"/>
        </w:rPr>
        <w:t xml:space="preserve">he </w:t>
      </w:r>
      <w:r w:rsidR="00C53698">
        <w:rPr>
          <w:lang w:val="en-US"/>
        </w:rPr>
        <w:t xml:space="preserve">ultimate </w:t>
      </w:r>
      <w:r w:rsidR="005F1EEF" w:rsidRPr="00A006BD">
        <w:rPr>
          <w:lang w:val="en-US"/>
        </w:rPr>
        <w:t>tensile</w:t>
      </w:r>
      <w:r w:rsidR="00E759D7" w:rsidRPr="00A006BD">
        <w:rPr>
          <w:lang w:val="en-US"/>
        </w:rPr>
        <w:t xml:space="preserve"> strength (</w:t>
      </w:r>
      <w:r w:rsidR="00C53698">
        <w:rPr>
          <w:lang w:val="en-US"/>
        </w:rPr>
        <w:t>UTS</w:t>
      </w:r>
      <w:r w:rsidR="00E759D7" w:rsidRPr="00A006BD">
        <w:rPr>
          <w:lang w:val="en-US"/>
        </w:rPr>
        <w:t>)</w:t>
      </w:r>
      <w:r w:rsidR="003B14EC" w:rsidRPr="00A006BD">
        <w:rPr>
          <w:lang w:val="en-US"/>
        </w:rPr>
        <w:t xml:space="preserve">, </w:t>
      </w:r>
      <w:r w:rsidR="005F1EEF" w:rsidRPr="00A006BD">
        <w:rPr>
          <w:lang w:val="en-US"/>
        </w:rPr>
        <w:t>yield strength</w:t>
      </w:r>
      <w:r w:rsidR="00E759D7" w:rsidRPr="00A006BD">
        <w:rPr>
          <w:lang w:val="en-US"/>
        </w:rPr>
        <w:t xml:space="preserve"> (</w:t>
      </w:r>
      <w:r w:rsidR="00C53698">
        <w:rPr>
          <w:lang w:val="en-US"/>
        </w:rPr>
        <w:t>YS</w:t>
      </w:r>
      <w:r w:rsidR="00E759D7" w:rsidRPr="00A006BD">
        <w:rPr>
          <w:lang w:val="en-US"/>
        </w:rPr>
        <w:t>)</w:t>
      </w:r>
      <w:r w:rsidR="00747E6A" w:rsidRPr="00A006BD">
        <w:rPr>
          <w:lang w:val="en-US"/>
        </w:rPr>
        <w:t xml:space="preserve">, </w:t>
      </w:r>
      <w:r w:rsidR="0093417D" w:rsidRPr="00A006BD">
        <w:rPr>
          <w:lang w:val="en-US"/>
        </w:rPr>
        <w:t xml:space="preserve">elongation </w:t>
      </w:r>
      <w:r w:rsidR="00E759D7" w:rsidRPr="00A006BD">
        <w:rPr>
          <w:lang w:val="en-US"/>
        </w:rPr>
        <w:t xml:space="preserve">(ε) </w:t>
      </w:r>
      <w:r w:rsidR="0093417D" w:rsidRPr="00A006BD">
        <w:rPr>
          <w:lang w:val="en-US"/>
        </w:rPr>
        <w:t xml:space="preserve">and </w:t>
      </w:r>
      <w:r w:rsidR="00E759D7" w:rsidRPr="00A006BD">
        <w:rPr>
          <w:lang w:val="en-US"/>
        </w:rPr>
        <w:t xml:space="preserve">elastic modulus (E) </w:t>
      </w:r>
      <w:r w:rsidR="00747E6A" w:rsidRPr="00A006BD">
        <w:rPr>
          <w:lang w:val="en-US"/>
        </w:rPr>
        <w:t xml:space="preserve">of </w:t>
      </w:r>
      <w:r w:rsidR="008F5C15" w:rsidRPr="00A006BD">
        <w:rPr>
          <w:lang w:val="en-US"/>
        </w:rPr>
        <w:t xml:space="preserve">tool steels, </w:t>
      </w:r>
      <w:r w:rsidR="00857007" w:rsidRPr="00A006BD">
        <w:rPr>
          <w:lang w:val="en-US"/>
        </w:rPr>
        <w:t>high speed steels</w:t>
      </w:r>
      <w:r w:rsidR="0086280C">
        <w:rPr>
          <w:lang w:val="en-US"/>
        </w:rPr>
        <w:t>, stainless steels</w:t>
      </w:r>
      <w:r w:rsidR="00857007" w:rsidRPr="00A006BD">
        <w:rPr>
          <w:lang w:val="en-US"/>
        </w:rPr>
        <w:t xml:space="preserve"> and </w:t>
      </w:r>
      <w:r w:rsidR="004D0932" w:rsidRPr="00A006BD">
        <w:rPr>
          <w:lang w:val="en-US"/>
        </w:rPr>
        <w:t>high-performance</w:t>
      </w:r>
      <w:r w:rsidR="00857007" w:rsidRPr="00A006BD">
        <w:rPr>
          <w:lang w:val="en-US"/>
        </w:rPr>
        <w:t xml:space="preserve"> alloys such as </w:t>
      </w:r>
      <w:r w:rsidR="0086280C">
        <w:rPr>
          <w:lang w:val="en-US"/>
        </w:rPr>
        <w:t>Ti-6Al-4V</w:t>
      </w:r>
      <w:r w:rsidR="00857007" w:rsidRPr="00A006BD">
        <w:rPr>
          <w:lang w:val="en-US"/>
        </w:rPr>
        <w:t xml:space="preserve"> and IN618 are </w:t>
      </w:r>
      <w:r w:rsidR="00B3200A" w:rsidRPr="00A006BD">
        <w:rPr>
          <w:lang w:val="en-US"/>
        </w:rPr>
        <w:t xml:space="preserve">more commonly </w:t>
      </w:r>
      <w:r w:rsidR="0036105F">
        <w:rPr>
          <w:lang w:val="en-US"/>
        </w:rPr>
        <w:t xml:space="preserve">discussed  in the literature </w:t>
      </w:r>
      <w:r w:rsidR="0036105F">
        <w:rPr>
          <w:lang w:val="en-US"/>
        </w:rPr>
        <w:fldChar w:fldCharType="begin" w:fldLock="1"/>
      </w:r>
      <w:r w:rsidR="003450BF">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Properties","type":"article-journal","volume":"46"},"uris":["http://www.mendeley.com/documents/?uuid=66af5845-24ee-37e8-88ee-31f1c1766a78"]}],"mendeley":{"formattedCitation":"(LEWANDOWSKI; SEIFI, 2016)","plainTextFormattedCitation":"(LEWANDOWSKI; SEIFI, 2016)","previouslyFormattedCitation":"[7]"},"properties":{"noteIndex":0},"schema":"https://github.com/citation-style-language/schema/raw/master/csl-citation.json"}</w:instrText>
      </w:r>
      <w:r w:rsidR="0036105F">
        <w:rPr>
          <w:lang w:val="en-US"/>
        </w:rPr>
        <w:fldChar w:fldCharType="separate"/>
      </w:r>
      <w:r w:rsidR="003450BF" w:rsidRPr="003450BF">
        <w:rPr>
          <w:noProof/>
          <w:lang w:val="en-US"/>
        </w:rPr>
        <w:t>(LEWANDOWSKI; SEIFI, 2016)</w:t>
      </w:r>
      <w:r w:rsidR="0036105F">
        <w:rPr>
          <w:lang w:val="en-US"/>
        </w:rPr>
        <w:fldChar w:fldCharType="end"/>
      </w:r>
      <w:r w:rsidR="00960749">
        <w:rPr>
          <w:lang w:val="en-US"/>
        </w:rPr>
        <w:fldChar w:fldCharType="begin" w:fldLock="1"/>
      </w:r>
      <w:r w:rsidR="003450BF">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(LENS)","type":"article-journal","volume":"625"},"uris":["http://www.mendeley.com/documents/?uuid=a74b57c5-d77e-403b-8595-404601b65889"]}],"mendeley":{"formattedCitation":"(GRIFFITH et al., 2000)","plainTextFormattedCitation":"(GRIFFITH et al., 2000)","previouslyFormattedCitation":"[34]"},"properties":{"noteIndex":0},"schema":"https://github.com/citation-style-language/schema/raw/master/csl-citation.json"}</w:instrText>
      </w:r>
      <w:r w:rsidR="00960749">
        <w:rPr>
          <w:lang w:val="en-US"/>
        </w:rPr>
        <w:fldChar w:fldCharType="separate"/>
      </w:r>
      <w:r w:rsidR="003450BF" w:rsidRPr="003450BF">
        <w:rPr>
          <w:noProof/>
          <w:lang w:val="en-US"/>
        </w:rPr>
        <w:t>(GRIFFITH et al., 2000)</w:t>
      </w:r>
      <w:r w:rsidR="00960749">
        <w:rPr>
          <w:lang w:val="en-US"/>
        </w:rPr>
        <w:fldChar w:fldCharType="end"/>
      </w:r>
      <w:r w:rsidR="0086280C">
        <w:rPr>
          <w:lang w:val="en-US"/>
        </w:rPr>
        <w:fldChar w:fldCharType="begin" w:fldLock="1"/>
      </w:r>
      <w:r w:rsidR="003450BF">
        <w:rPr>
          <w:lang w:val="en-US"/>
        </w:rPr>
        <w:instrText>ADDIN CSL_CITATION {"citationItems":[{"id":"ITEM-1","itemData":{"DOI":"https://doi.org/10.1016/j.matdes.2017.11.021","author":[{"dropping-particle":"","family":"Kok","given":"Y.","non-dropping-particle":"","parse-names":false,"suffix":""},{"dropping-particle":"","family":"Tan","given":"X.P.","non-dropping-particle":"","parse-names":false,"suffix":""},{"dropping-particle":"","family":"Wang","given":"P.","non-dropping-particle":"","parse-names":false,"suffix":""},{"dropping-particle":"","family":"Nai","given":"M.L.S.","non-dropping-particle":"","parse-names":false,"suffix":""},{"dropping-particle":"","family":"Loh","given":"N.H.","non-dropping-particle":"","parse-names":false,"suffix":""},{"dropping-particle":"","family":"Liu","given":"E.","non-dropping-particle":"","parse-names":false,"suffix":""},{"dropping-particle":"","family":"Tor","given":"S.B.","non-dropping-particle":"","parse-names":false,"suffix":""}],"container-title":"Materials &amp; Design","id":"ITEM-1","issued":{"date-parts":[["2017"]]},"title":"Anisotropy and heterogeneity of microstructure and mechanical properties in metal additive manufacturing: A critical review","type":"article-journal"},"uris":["http://www.mendeley.com/documents/?uuid=79472ac3-a79a-307e-a16d-fdae320b5a62"]}],"mendeley":{"formattedCitation":"(KOK et al., 2017)","plainTextFormattedCitation":"(KOK et al., 2017)","previouslyFormattedCitation":"[35]"},"properties":{"noteIndex":0},"schema":"https://github.com/citation-style-language/schema/raw/master/csl-citation.json"}</w:instrText>
      </w:r>
      <w:r w:rsidR="0086280C">
        <w:rPr>
          <w:lang w:val="en-US"/>
        </w:rPr>
        <w:fldChar w:fldCharType="separate"/>
      </w:r>
      <w:r w:rsidR="003450BF" w:rsidRPr="003450BF">
        <w:rPr>
          <w:noProof/>
          <w:lang w:val="en-US"/>
        </w:rPr>
        <w:t>(KOK et al., 2017)</w:t>
      </w:r>
      <w:r w:rsidR="0086280C">
        <w:rPr>
          <w:lang w:val="en-US"/>
        </w:rPr>
        <w:fldChar w:fldCharType="end"/>
      </w:r>
      <w:r w:rsidR="00646F5E">
        <w:rPr>
          <w:lang w:val="en-US"/>
        </w:rPr>
        <w:t xml:space="preserve">. </w:t>
      </w:r>
    </w:p>
    <w:p w14:paraId="0D5B6B0E" w14:textId="615A0903" w:rsidR="00A7183D" w:rsidDel="00A7183D" w:rsidRDefault="00A7183D" w:rsidP="00A7183D">
      <w:pPr>
        <w:ind w:firstLine="426"/>
        <w:rPr>
          <w:del w:id="850" w:author="Calil Amaral" w:date="2019-11-01T00:53:00Z"/>
          <w:moveTo w:id="851" w:author="Calil Amaral" w:date="2019-11-01T00:53:00Z"/>
          <w:lang w:val="en-US"/>
        </w:rPr>
      </w:pPr>
      <w:moveToRangeStart w:id="852" w:author="Calil Amaral" w:date="2019-11-01T00:53:00Z" w:name="move23462051"/>
      <w:moveTo w:id="853" w:author="Calil Amaral" w:date="2019-11-01T00:53:00Z">
        <w:r>
          <w:rPr>
            <w:lang w:val="en-US"/>
          </w:rPr>
          <w:t xml:space="preserve">Tensile strength and yield strength resulting from DED-LP processes (e.g. LENS, DMD) exhibit average values similar or higher to those resulting from casting and forging for different metals, manufacturing processes and treatments as illustrates </w:t>
        </w:r>
        <w:r>
          <w:rPr>
            <w:lang w:val="en-US"/>
          </w:rPr>
          <w:fldChar w:fldCharType="begin"/>
        </w:r>
        <w:r>
          <w:rPr>
            <w:lang w:val="en-US"/>
          </w:rPr>
          <w:instrText xml:space="preserve"> REF _Ref21874168 \h </w:instrText>
        </w:r>
      </w:moveTo>
      <w:r>
        <w:rPr>
          <w:lang w:val="en-US"/>
        </w:rPr>
      </w:r>
      <w:moveTo w:id="854" w:author="Calil Amaral" w:date="2019-11-01T00:53:00Z">
        <w:r>
          <w:rPr>
            <w:lang w:val="en-US"/>
          </w:rPr>
          <w:fldChar w:fldCharType="separate"/>
        </w:r>
      </w:moveTo>
      <w:ins w:id="855" w:author="Calil Amaral" w:date="2019-11-01T02:35:00Z">
        <w:r w:rsidR="001D610F" w:rsidRPr="00A006BD">
          <w:rPr>
            <w:lang w:val="en-US"/>
          </w:rPr>
          <w:t xml:space="preserve">Figure </w:t>
        </w:r>
        <w:r w:rsidR="001D610F">
          <w:rPr>
            <w:noProof/>
            <w:lang w:val="en-US"/>
          </w:rPr>
          <w:t>12</w:t>
        </w:r>
      </w:ins>
      <w:moveTo w:id="856" w:author="Calil Amaral" w:date="2019-11-01T00:53:00Z">
        <w:del w:id="857" w:author="Calil Amaral" w:date="2019-11-01T02:28:00Z">
          <w:r w:rsidRPr="00A006BD" w:rsidDel="00CA3217">
            <w:rPr>
              <w:lang w:val="en-US"/>
            </w:rPr>
            <w:delText xml:space="preserve">Figure </w:delText>
          </w:r>
          <w:r w:rsidDel="00CA3217">
            <w:rPr>
              <w:noProof/>
              <w:lang w:val="en-US"/>
            </w:rPr>
            <w:delText>12</w:delText>
          </w:r>
        </w:del>
        <w:r>
          <w:rPr>
            <w:lang w:val="en-US"/>
          </w:rPr>
          <w:fldChar w:fldCharType="end"/>
        </w:r>
        <w:r>
          <w:rPr>
            <w:lang w:val="en-US"/>
          </w:rPr>
          <w:t xml:space="preserve">. Despite the average higher strength, DED-LP processed materials present lower elongation at fracture, what can be increased by appropriate heat treatment </w:t>
        </w:r>
        <w:r>
          <w:rPr>
            <w:lang w:val="en-US"/>
          </w:rPr>
          <w:fldChar w:fldCharType="begin" w:fldLock="1"/>
        </w:r>
      </w:moveTo>
      <w:r w:rsidR="003450BF">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Properties","type":"article-journal","volume":"46"},"uris":["http://www.mendeley.com/documents/?uuid=66af5845-24ee-37e8-88ee-31f1c1766a78"]}],"mendeley":{"formattedCitation":"(LEWANDOWSKI; SEIFI, 2016)","plainTextFormattedCitation":"(LEWANDOWSKI; SEIFI, 2016)","previouslyFormattedCitation":"[7]"},"properties":{"noteIndex":0},"schema":"https://github.com/citation-style-language/schema/raw/master/csl-citation.json"}</w:instrText>
      </w:r>
      <w:moveTo w:id="858" w:author="Calil Amaral" w:date="2019-11-01T00:53:00Z">
        <w:r>
          <w:rPr>
            <w:lang w:val="en-US"/>
          </w:rPr>
          <w:fldChar w:fldCharType="separate"/>
        </w:r>
      </w:moveTo>
      <w:r w:rsidR="003450BF" w:rsidRPr="003450BF">
        <w:rPr>
          <w:noProof/>
          <w:lang w:val="en-US"/>
        </w:rPr>
        <w:t>(LEWANDOWSKI; SEIFI, 2016)</w:t>
      </w:r>
      <w:moveTo w:id="859" w:author="Calil Amaral" w:date="2019-11-01T00:53:00Z">
        <w:r>
          <w:rPr>
            <w:lang w:val="en-US"/>
          </w:rPr>
          <w:fldChar w:fldCharType="end"/>
        </w:r>
        <w:r>
          <w:rPr>
            <w:lang w:val="en-US"/>
          </w:rPr>
          <w:t xml:space="preserve">.  </w:t>
        </w:r>
      </w:moveTo>
    </w:p>
    <w:moveToRangeEnd w:id="852"/>
    <w:p w14:paraId="4C8B0C15" w14:textId="77777777" w:rsidR="00A7183D" w:rsidRPr="00A006BD" w:rsidRDefault="00A7183D">
      <w:pPr>
        <w:ind w:firstLine="426"/>
        <w:rPr>
          <w:lang w:val="en-US"/>
        </w:rPr>
        <w:pPrChange w:id="860" w:author="Calil Amaral" w:date="2019-11-01T00:53:00Z">
          <w:pPr/>
        </w:pPrChang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2"/>
        <w:gridCol w:w="5239"/>
      </w:tblGrid>
      <w:tr w:rsidR="000E3CA9" w:rsidRPr="00A006BD" w14:paraId="213FFF37" w14:textId="77777777" w:rsidTr="00366139">
        <w:tc>
          <w:tcPr>
            <w:tcW w:w="4530" w:type="dxa"/>
          </w:tcPr>
          <w:p w14:paraId="46F8CBAF" w14:textId="5B4AA23E" w:rsidR="00217277" w:rsidRPr="00A006BD" w:rsidRDefault="000E3CA9" w:rsidP="002042FD">
            <w:pPr>
              <w:keepNext/>
              <w:ind w:firstLine="0"/>
              <w:jc w:val="center"/>
            </w:pPr>
            <w:r>
              <w:rPr>
                <w:noProof/>
                <w:lang w:eastAsia="pt-BR"/>
              </w:rPr>
              <w:drawing>
                <wp:inline distT="0" distB="0" distL="0" distR="0" wp14:anchorId="593F0ACD" wp14:editId="5201DA93">
                  <wp:extent cx="2248736" cy="1977655"/>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0995" cy="2023614"/>
                          </a:xfrm>
                          <a:prstGeom prst="rect">
                            <a:avLst/>
                          </a:prstGeom>
                        </pic:spPr>
                      </pic:pic>
                    </a:graphicData>
                  </a:graphic>
                </wp:inline>
              </w:drawing>
            </w:r>
          </w:p>
        </w:tc>
        <w:tc>
          <w:tcPr>
            <w:tcW w:w="4531" w:type="dxa"/>
          </w:tcPr>
          <w:p w14:paraId="51AAD1D0" w14:textId="31CD6F74" w:rsidR="00217277" w:rsidRPr="00A006BD" w:rsidRDefault="000E3CA9" w:rsidP="002042FD">
            <w:pPr>
              <w:keepNext/>
              <w:ind w:firstLine="0"/>
              <w:jc w:val="center"/>
            </w:pPr>
            <w:r>
              <w:rPr>
                <w:noProof/>
                <w:lang w:eastAsia="pt-BR"/>
              </w:rPr>
              <w:drawing>
                <wp:inline distT="0" distB="0" distL="0" distR="0" wp14:anchorId="31397043" wp14:editId="250457ED">
                  <wp:extent cx="3189768" cy="191505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76891" cy="1967365"/>
                          </a:xfrm>
                          <a:prstGeom prst="rect">
                            <a:avLst/>
                          </a:prstGeom>
                        </pic:spPr>
                      </pic:pic>
                    </a:graphicData>
                  </a:graphic>
                </wp:inline>
              </w:drawing>
            </w:r>
          </w:p>
        </w:tc>
      </w:tr>
      <w:tr w:rsidR="000E3CA9" w:rsidRPr="00A006BD" w14:paraId="726460C1" w14:textId="77777777" w:rsidTr="00C3123E">
        <w:tc>
          <w:tcPr>
            <w:tcW w:w="4530" w:type="dxa"/>
          </w:tcPr>
          <w:p w14:paraId="2134AA94" w14:textId="76D28017" w:rsidR="00C3123E" w:rsidRPr="00A006BD" w:rsidRDefault="00C3123E" w:rsidP="002042FD">
            <w:pPr>
              <w:keepNext/>
              <w:ind w:firstLine="0"/>
              <w:jc w:val="center"/>
              <w:rPr>
                <w:noProof/>
              </w:rPr>
            </w:pPr>
            <w:r w:rsidRPr="00A006BD">
              <w:rPr>
                <w:noProof/>
              </w:rPr>
              <w:t>(a)</w:t>
            </w:r>
          </w:p>
        </w:tc>
        <w:tc>
          <w:tcPr>
            <w:tcW w:w="4531" w:type="dxa"/>
          </w:tcPr>
          <w:p w14:paraId="7C80C076" w14:textId="3062DABE" w:rsidR="00C3123E" w:rsidRPr="00A006BD" w:rsidRDefault="00C3123E" w:rsidP="002042FD">
            <w:pPr>
              <w:keepNext/>
              <w:ind w:firstLine="0"/>
              <w:jc w:val="center"/>
              <w:rPr>
                <w:noProof/>
              </w:rPr>
            </w:pPr>
            <w:r w:rsidRPr="00A006BD">
              <w:rPr>
                <w:noProof/>
              </w:rPr>
              <w:t>(b)</w:t>
            </w:r>
          </w:p>
        </w:tc>
      </w:tr>
    </w:tbl>
    <w:p w14:paraId="1AA72B4C" w14:textId="603B1F1E" w:rsidR="0043293B" w:rsidRPr="00A006BD" w:rsidRDefault="0043293B" w:rsidP="0043293B">
      <w:pPr>
        <w:pStyle w:val="Caption"/>
        <w:rPr>
          <w:lang w:val="en-US"/>
        </w:rPr>
      </w:pPr>
      <w:bookmarkStart w:id="861" w:name="_Ref21874168"/>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862" w:author="Calil Amaral" w:date="2019-11-01T02:35:00Z">
        <w:r w:rsidR="001D610F">
          <w:rPr>
            <w:noProof/>
            <w:lang w:val="en-US"/>
          </w:rPr>
          <w:t>12</w:t>
        </w:r>
      </w:ins>
      <w:del w:id="863" w:author="Calil Amaral" w:date="2019-10-28T15:05:00Z">
        <w:r w:rsidR="001B6890" w:rsidDel="00CB24C9">
          <w:rPr>
            <w:noProof/>
            <w:lang w:val="en-US"/>
          </w:rPr>
          <w:delText>12</w:delText>
        </w:r>
      </w:del>
      <w:r w:rsidRPr="00A006BD">
        <w:rPr>
          <w:lang w:val="en-US"/>
        </w:rPr>
        <w:fldChar w:fldCharType="end"/>
      </w:r>
      <w:bookmarkEnd w:id="861"/>
      <w:r w:rsidRPr="00A006BD">
        <w:rPr>
          <w:lang w:val="en-US"/>
        </w:rPr>
        <w:t xml:space="preserve"> </w:t>
      </w:r>
      <w:r w:rsidR="00866A57" w:rsidRPr="00A006BD">
        <w:rPr>
          <w:lang w:val="en-US"/>
        </w:rPr>
        <w:t>–</w:t>
      </w:r>
      <w:r w:rsidRPr="00A006BD">
        <w:rPr>
          <w:lang w:val="en-US"/>
        </w:rPr>
        <w:t xml:space="preserve"> </w:t>
      </w:r>
      <w:r w:rsidR="00A3250D" w:rsidRPr="00A006BD">
        <w:rPr>
          <w:lang w:val="en-US"/>
        </w:rPr>
        <w:t>(a)</w:t>
      </w:r>
      <w:r w:rsidR="00866A57" w:rsidRPr="00A006BD">
        <w:rPr>
          <w:lang w:val="en-US"/>
        </w:rPr>
        <w:t xml:space="preserve"> </w:t>
      </w:r>
      <w:r w:rsidR="000E3CA9">
        <w:rPr>
          <w:lang w:val="en-US"/>
        </w:rPr>
        <w:t>Comparison</w:t>
      </w:r>
      <w:r w:rsidRPr="00A006BD">
        <w:rPr>
          <w:lang w:val="en-US"/>
        </w:rPr>
        <w:t xml:space="preserve"> of </w:t>
      </w:r>
      <w:r w:rsidR="000E3CA9">
        <w:rPr>
          <w:lang w:val="en-US"/>
        </w:rPr>
        <w:t xml:space="preserve">AM </w:t>
      </w:r>
      <w:r w:rsidRPr="00A006BD">
        <w:rPr>
          <w:lang w:val="en-US"/>
        </w:rPr>
        <w:t xml:space="preserve">Ti-6Al-4V </w:t>
      </w:r>
      <w:r w:rsidR="000E3CA9">
        <w:rPr>
          <w:lang w:val="en-US"/>
        </w:rPr>
        <w:t>under different conditions with resulting properties of other manufacturing processes</w:t>
      </w:r>
      <w:r w:rsidRPr="00A006BD">
        <w:rPr>
          <w:lang w:val="en-US"/>
        </w:rPr>
        <w:t>. Abbreviations: DMD, direct metal deposition;</w:t>
      </w:r>
      <w:r w:rsidR="00993531" w:rsidRPr="00A006BD">
        <w:rPr>
          <w:lang w:val="en-US"/>
        </w:rPr>
        <w:t xml:space="preserve"> </w:t>
      </w:r>
      <w:r w:rsidRPr="00A006BD">
        <w:rPr>
          <w:lang w:val="en-US"/>
        </w:rPr>
        <w:t xml:space="preserve">HT, heat treated; </w:t>
      </w:r>
      <w:r w:rsidR="005A4CD5" w:rsidRPr="00A006BD">
        <w:rPr>
          <w:lang w:val="en-US"/>
        </w:rPr>
        <w:t xml:space="preserve">HIP, hot isostatic pressing; </w:t>
      </w:r>
      <w:r w:rsidRPr="00A006BD">
        <w:rPr>
          <w:lang w:val="en-US"/>
        </w:rPr>
        <w:t xml:space="preserve">LENS, laser-engineered net shaping; UTS, ultimate tensile strength; YS, yield </w:t>
      </w:r>
      <w:r w:rsidR="002042FD" w:rsidRPr="00A006BD">
        <w:rPr>
          <w:lang w:val="en-US"/>
        </w:rPr>
        <w:t>stress</w:t>
      </w:r>
      <w:r w:rsidR="00D21FF5" w:rsidRPr="00A006BD">
        <w:rPr>
          <w:lang w:val="en-US"/>
        </w:rPr>
        <w:t>. Adapted from</w:t>
      </w:r>
      <w:r w:rsidR="002042FD" w:rsidRPr="00A006BD">
        <w:rPr>
          <w:lang w:val="en-US"/>
        </w:rPr>
        <w:t xml:space="preserve"> </w:t>
      </w:r>
      <w:r w:rsidR="007F43BA">
        <w:rPr>
          <w:rStyle w:val="FootnoteReference"/>
          <w:lang w:val="en-US"/>
        </w:rPr>
        <w:fldChar w:fldCharType="begin" w:fldLock="1"/>
      </w:r>
      <w:r w:rsidR="003450BF">
        <w:rPr>
          <w:i w:val="0"/>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Properties","type":"article-journal","volume":"46"},"uris":["http://www.mendeley.com/documents/?uuid=66af5845-24ee-37e8-88ee-31f1c1766a78"]}],"mendeley":{"formattedCitation":"(LEWANDOWSKI; SEIFI, 2016)","plainTextFormattedCitation":"(LEWANDOWSKI; SEIFI, 2016)","previouslyFormattedCitation":"[7]"},"properties":{"noteIndex":0},"schema":"https://github.com/citation-style-language/schema/raw/master/csl-citation.json"}</w:instrText>
      </w:r>
      <w:r w:rsidR="007F43BA">
        <w:rPr>
          <w:rStyle w:val="FootnoteReference"/>
          <w:lang w:val="en-US"/>
        </w:rPr>
        <w:fldChar w:fldCharType="separate"/>
      </w:r>
      <w:r w:rsidR="003450BF" w:rsidRPr="003450BF">
        <w:rPr>
          <w:bCs/>
          <w:i w:val="0"/>
          <w:noProof/>
          <w:lang w:val="en-US"/>
        </w:rPr>
        <w:t>(LEWANDOWSKI; SEIFI, 2016)</w:t>
      </w:r>
      <w:r w:rsidR="007F43BA">
        <w:rPr>
          <w:rStyle w:val="FootnoteReference"/>
          <w:lang w:val="en-US"/>
        </w:rPr>
        <w:fldChar w:fldCharType="end"/>
      </w:r>
      <w:r w:rsidR="002042FD" w:rsidRPr="00A006BD">
        <w:rPr>
          <w:lang w:val="en-US"/>
        </w:rPr>
        <w:t>.</w:t>
      </w:r>
      <w:r w:rsidR="00A3250D" w:rsidRPr="00A006BD">
        <w:rPr>
          <w:lang w:val="en-US"/>
        </w:rPr>
        <w:t xml:space="preserve"> (b) </w:t>
      </w:r>
      <w:r w:rsidR="0083483C">
        <w:rPr>
          <w:lang w:val="en-US"/>
        </w:rPr>
        <w:t xml:space="preserve">Comparison between mechanical properties of different metals manufactured by </w:t>
      </w:r>
      <w:r w:rsidR="00CB1F6A">
        <w:rPr>
          <w:lang w:val="en-US"/>
        </w:rPr>
        <w:t>DED (LENS)</w:t>
      </w:r>
      <w:r w:rsidR="0083483C">
        <w:rPr>
          <w:lang w:val="en-US"/>
        </w:rPr>
        <w:t xml:space="preserve"> and Wrought processes. Adapted from</w:t>
      </w:r>
      <w:r w:rsidR="004D0932">
        <w:rPr>
          <w:lang w:val="en-US"/>
        </w:rPr>
        <w:t xml:space="preserve"> </w:t>
      </w:r>
      <w:r w:rsidR="004D0932">
        <w:rPr>
          <w:lang w:val="en-US"/>
        </w:rPr>
        <w:fldChar w:fldCharType="begin" w:fldLock="1"/>
      </w:r>
      <w:r w:rsidR="003450BF">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(LENS)","type":"article-journal","volume":"625"},"uris":["http://www.mendeley.com/documents/?uuid=a74b57c5-d77e-403b-8595-404601b65889"]}],"mendeley":{"formattedCitation":"(GRIFFITH et al., 2000)","plainTextFormattedCitation":"(GRIFFITH et al., 2000)","previouslyFormattedCitation":"[34]"},"properties":{"noteIndex":0},"schema":"https://github.com/citation-style-language/schema/raw/master/csl-citation.json"}</w:instrText>
      </w:r>
      <w:r w:rsidR="004D0932">
        <w:rPr>
          <w:lang w:val="en-US"/>
        </w:rPr>
        <w:fldChar w:fldCharType="separate"/>
      </w:r>
      <w:r w:rsidR="003450BF" w:rsidRPr="003450BF">
        <w:rPr>
          <w:i w:val="0"/>
          <w:noProof/>
          <w:lang w:val="en-US"/>
        </w:rPr>
        <w:t>(GRIFFITH et al., 2000)</w:t>
      </w:r>
      <w:r w:rsidR="004D0932">
        <w:rPr>
          <w:lang w:val="en-US"/>
        </w:rPr>
        <w:fldChar w:fldCharType="end"/>
      </w:r>
      <w:r w:rsidR="00C0359B" w:rsidRPr="00A006BD">
        <w:rPr>
          <w:lang w:val="en-US"/>
        </w:rPr>
        <w:t>.</w:t>
      </w:r>
    </w:p>
    <w:p w14:paraId="2E844614" w14:textId="77777777" w:rsidR="00C53698" w:rsidDel="00A7183D" w:rsidRDefault="00C53698" w:rsidP="00C53698">
      <w:pPr>
        <w:ind w:firstLine="426"/>
        <w:rPr>
          <w:moveFrom w:id="864" w:author="Calil Amaral" w:date="2019-11-01T00:53:00Z"/>
          <w:lang w:val="en-US"/>
        </w:rPr>
      </w:pPr>
      <w:moveFromRangeStart w:id="865" w:author="Calil Amaral" w:date="2019-11-01T00:53:00Z" w:name="move23462051"/>
      <w:moveFrom w:id="866" w:author="Calil Amaral" w:date="2019-11-01T00:53:00Z">
        <w:r w:rsidDel="00A7183D">
          <w:rPr>
            <w:lang w:val="en-US"/>
          </w:rPr>
          <w:t>Tensile strength and yield strength resulting from DED-LP processes (e.g. LENS, DMD) exhibit average values similar or higher to those resulting from casting and forging for different metals</w:t>
        </w:r>
        <w:r w:rsidR="003E5E30" w:rsidDel="00A7183D">
          <w:rPr>
            <w:lang w:val="en-US"/>
          </w:rPr>
          <w:t xml:space="preserve">, manufacturing processes and treatments </w:t>
        </w:r>
        <w:r w:rsidDel="00A7183D">
          <w:rPr>
            <w:lang w:val="en-US"/>
          </w:rPr>
          <w:t xml:space="preserve">as illustrates </w:t>
        </w:r>
        <w:r w:rsidDel="00A7183D">
          <w:rPr>
            <w:lang w:val="en-US"/>
          </w:rPr>
          <w:fldChar w:fldCharType="begin"/>
        </w:r>
        <w:r w:rsidRPr="00A7183D" w:rsidDel="00A7183D">
          <w:rPr>
            <w:lang w:val="en-US"/>
          </w:rPr>
          <w:instrText xml:space="preserve"> REF _Ref21874168 \h </w:instrText>
        </w:r>
      </w:moveFrom>
      <w:del w:id="867" w:author="Calil Amaral" w:date="2019-11-01T00:53:00Z">
        <w:r w:rsidDel="00A7183D">
          <w:rPr>
            <w:lang w:val="en-US"/>
          </w:rPr>
        </w:r>
      </w:del>
      <w:moveFrom w:id="868" w:author="Calil Amaral" w:date="2019-11-01T00:53:00Z">
        <w:r w:rsidDel="00A7183D">
          <w:rPr>
            <w:lang w:val="en-US"/>
          </w:rPr>
          <w:fldChar w:fldCharType="separate"/>
        </w:r>
        <w:r w:rsidR="001B6890" w:rsidRPr="006A70CD" w:rsidDel="00EE4CE3">
          <w:rPr>
            <w:lang w:val="en-US"/>
          </w:rPr>
          <w:t xml:space="preserve">Figure </w:t>
        </w:r>
        <w:r w:rsidR="001B6890" w:rsidRPr="00A7183D" w:rsidDel="00EE4CE3">
          <w:rPr>
            <w:noProof/>
            <w:lang w:val="en-US"/>
          </w:rPr>
          <w:t>12</w:t>
        </w:r>
        <w:r w:rsidDel="00A7183D">
          <w:rPr>
            <w:lang w:val="en-US"/>
          </w:rPr>
          <w:fldChar w:fldCharType="end"/>
        </w:r>
        <w:r w:rsidDel="00A7183D">
          <w:rPr>
            <w:lang w:val="en-US"/>
          </w:rPr>
          <w:t xml:space="preserve">. </w:t>
        </w:r>
        <w:r w:rsidR="004354D9" w:rsidDel="00A7183D">
          <w:rPr>
            <w:lang w:val="en-US"/>
          </w:rPr>
          <w:t xml:space="preserve">Despite the average higher strength, </w:t>
        </w:r>
        <w:r w:rsidDel="00A7183D">
          <w:rPr>
            <w:lang w:val="en-US"/>
          </w:rPr>
          <w:t>DED-LP processed materials present lower elongation at fracture</w:t>
        </w:r>
        <w:r w:rsidR="004354D9" w:rsidDel="00A7183D">
          <w:rPr>
            <w:lang w:val="en-US"/>
          </w:rPr>
          <w:t xml:space="preserve">, what can be increased by appropriate heat treatment </w:t>
        </w:r>
        <w:r w:rsidR="004354D9" w:rsidDel="00A7183D">
          <w:rPr>
            <w:lang w:val="en-US"/>
          </w:rPr>
          <w:fldChar w:fldCharType="begin" w:fldLock="1"/>
        </w:r>
        <w:r w:rsidR="00A7183D" w:rsidDel="00A7183D">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Properties","type":"article-journal","volume":"46"},"uris":["http://www.mendeley.com/documents/?uuid=66af5845-24ee-37e8-88ee-31f1c1766a78"]}],"mendeley":{"formattedCitation":"[7]","plainTextFormattedCitation":"[7]","previouslyFormattedCitation":"(LEWANDOWSKI; SEIFI, 2016)"},"properties":{"noteIndex":0},"schema":"https://github.com/citation-style-language/schema/raw/master/csl-citation.json"}</w:instrText>
        </w:r>
        <w:r w:rsidR="004354D9" w:rsidDel="00A7183D">
          <w:rPr>
            <w:lang w:val="en-US"/>
          </w:rPr>
          <w:fldChar w:fldCharType="separate"/>
        </w:r>
        <w:r w:rsidR="00A7183D" w:rsidRPr="00A7183D" w:rsidDel="00A7183D">
          <w:rPr>
            <w:noProof/>
            <w:lang w:val="en-US"/>
          </w:rPr>
          <w:t>[7]</w:t>
        </w:r>
        <w:r w:rsidR="004354D9" w:rsidDel="00A7183D">
          <w:rPr>
            <w:lang w:val="en-US"/>
          </w:rPr>
          <w:fldChar w:fldCharType="end"/>
        </w:r>
        <w:r w:rsidR="004354D9" w:rsidDel="00A7183D">
          <w:rPr>
            <w:lang w:val="en-US"/>
          </w:rPr>
          <w:t>.</w:t>
        </w:r>
        <w:r w:rsidDel="00A7183D">
          <w:rPr>
            <w:lang w:val="en-US"/>
          </w:rPr>
          <w:t xml:space="preserve">  </w:t>
        </w:r>
      </w:moveFrom>
    </w:p>
    <w:moveFromRangeEnd w:id="865"/>
    <w:p w14:paraId="128D337B" w14:textId="4A9ADE38" w:rsidR="00ED7A09" w:rsidRPr="001D1C76" w:rsidRDefault="00ED7A09" w:rsidP="00C53698">
      <w:pPr>
        <w:ind w:firstLine="426"/>
        <w:rPr>
          <w:lang w:val="en-US"/>
        </w:rPr>
      </w:pPr>
      <w:r>
        <w:rPr>
          <w:lang w:val="en-US"/>
        </w:rPr>
        <w:t xml:space="preserve">Griffith et. Al </w:t>
      </w:r>
      <w:r>
        <w:rPr>
          <w:lang w:val="en-US"/>
        </w:rPr>
        <w:fldChar w:fldCharType="begin" w:fldLock="1"/>
      </w:r>
      <w:r w:rsidR="003450BF">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(LENS)","type":"article-journal","volume":"625"},"uris":["http://www.mendeley.com/documents/?uuid=a74b57c5-d77e-403b-8595-404601b65889"]}],"mendeley":{"formattedCitation":"(GRIFFITH et al., 2000)","plainTextFormattedCitation":"(GRIFFITH et al., 2000)","previouslyFormattedCitation":"[34]"},"properties":{"noteIndex":0},"schema":"https://github.com/citation-style-language/schema/raw/master/csl-citation.json"}</w:instrText>
      </w:r>
      <w:r>
        <w:rPr>
          <w:lang w:val="en-US"/>
        </w:rPr>
        <w:fldChar w:fldCharType="separate"/>
      </w:r>
      <w:r w:rsidR="003450BF" w:rsidRPr="003450BF">
        <w:rPr>
          <w:noProof/>
          <w:lang w:val="en-US"/>
        </w:rPr>
        <w:t>(GRIFFITH et al., 2000)</w:t>
      </w:r>
      <w:r>
        <w:rPr>
          <w:lang w:val="en-US"/>
        </w:rPr>
        <w:fldChar w:fldCharType="end"/>
      </w:r>
      <w:r>
        <w:rPr>
          <w:lang w:val="en-US"/>
        </w:rPr>
        <w:t xml:space="preserve"> reported variations in mechanical properties of H13 tool steel with respect to power and velocity settings. </w:t>
      </w:r>
      <w:r w:rsidR="00E37B81">
        <w:rPr>
          <w:lang w:val="en-US"/>
        </w:rPr>
        <w:t>According to the study, higher heat input yielded lower ultimate tensile strength, higher yield strength</w:t>
      </w:r>
      <w:r w:rsidR="001D1C76">
        <w:rPr>
          <w:lang w:val="en-US"/>
        </w:rPr>
        <w:t>s</w:t>
      </w:r>
      <w:r w:rsidR="00E37B81">
        <w:rPr>
          <w:lang w:val="en-US"/>
        </w:rPr>
        <w:t xml:space="preserve"> and</w:t>
      </w:r>
      <w:r w:rsidR="001D1C76">
        <w:rPr>
          <w:lang w:val="en-US"/>
        </w:rPr>
        <w:t xml:space="preserve"> higher</w:t>
      </w:r>
      <w:r w:rsidR="00E37B81">
        <w:rPr>
          <w:lang w:val="en-US"/>
        </w:rPr>
        <w:t xml:space="preserve"> elongation values. </w:t>
      </w:r>
      <w:r w:rsidR="001D1C76">
        <w:rPr>
          <w:lang w:val="en-US"/>
        </w:rPr>
        <w:t>The author attributes the results to the different melt pool sizes generated what have an impact on the cooling rates, with higher cooling rates resulting in higher strength and lower ductility.</w:t>
      </w:r>
    </w:p>
    <w:p w14:paraId="6FFD5CAC" w14:textId="639274C7" w:rsidR="00634818" w:rsidDel="00E54E8F" w:rsidRDefault="004A5F9F" w:rsidP="00634818">
      <w:pPr>
        <w:keepNext/>
        <w:ind w:firstLine="0"/>
        <w:jc w:val="center"/>
        <w:rPr>
          <w:del w:id="869" w:author="Calil Amaral" w:date="2019-11-01T02:00:00Z"/>
        </w:rPr>
      </w:pPr>
      <w:del w:id="870" w:author="Calil Amaral" w:date="2019-11-01T02:00:00Z">
        <w:r w:rsidDel="00E54E8F">
          <w:rPr>
            <w:noProof/>
            <w:lang w:eastAsia="pt-BR"/>
          </w:rPr>
          <w:lastRenderedPageBreak/>
          <w:drawing>
            <wp:inline distT="0" distB="0" distL="0" distR="0" wp14:anchorId="1B29A896" wp14:editId="53299520">
              <wp:extent cx="4555832" cy="199892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2476" cy="2137852"/>
                      </a:xfrm>
                      <a:prstGeom prst="rect">
                        <a:avLst/>
                      </a:prstGeom>
                    </pic:spPr>
                  </pic:pic>
                </a:graphicData>
              </a:graphic>
            </wp:inline>
          </w:drawing>
        </w:r>
      </w:del>
    </w:p>
    <w:p w14:paraId="17818947" w14:textId="4E863BAD" w:rsidR="004A5F9F" w:rsidRPr="00ED7A09" w:rsidDel="00E54E8F" w:rsidRDefault="00634818" w:rsidP="00ED7A09">
      <w:pPr>
        <w:pStyle w:val="Caption"/>
        <w:jc w:val="left"/>
        <w:rPr>
          <w:del w:id="871" w:author="Calil Amaral" w:date="2019-11-01T02:00:00Z"/>
          <w:lang w:val="en-US"/>
        </w:rPr>
      </w:pPr>
      <w:bookmarkStart w:id="872" w:name="_Ref21935525"/>
      <w:del w:id="873" w:author="Calil Amaral" w:date="2019-11-01T02:00:00Z">
        <w:r w:rsidRPr="00ED7A09" w:rsidDel="00E54E8F">
          <w:rPr>
            <w:lang w:val="en-US"/>
          </w:rPr>
          <w:delText xml:space="preserve">Figure </w:delText>
        </w:r>
        <w:r w:rsidDel="00E54E8F">
          <w:rPr>
            <w:i w:val="0"/>
            <w:iCs w:val="0"/>
          </w:rPr>
          <w:fldChar w:fldCharType="begin"/>
        </w:r>
        <w:r w:rsidRPr="00E54E8F" w:rsidDel="00E54E8F">
          <w:rPr>
            <w:i w:val="0"/>
            <w:iCs w:val="0"/>
            <w:lang w:val="en-US"/>
          </w:rPr>
          <w:delInstrText xml:space="preserve"> SEQ Figure \* ARABIC </w:delInstrText>
        </w:r>
        <w:r w:rsidDel="00E54E8F">
          <w:rPr>
            <w:i w:val="0"/>
            <w:iCs w:val="0"/>
          </w:rPr>
          <w:fldChar w:fldCharType="separate"/>
        </w:r>
      </w:del>
      <w:del w:id="874" w:author="Calil Amaral" w:date="2019-10-28T15:05:00Z">
        <w:r w:rsidR="001B6890" w:rsidRPr="00E54E8F" w:rsidDel="00CB24C9">
          <w:rPr>
            <w:i w:val="0"/>
            <w:iCs w:val="0"/>
            <w:noProof/>
            <w:lang w:val="en-US"/>
          </w:rPr>
          <w:delText>13</w:delText>
        </w:r>
      </w:del>
      <w:del w:id="875" w:author="Calil Amaral" w:date="2019-11-01T02:00:00Z">
        <w:r w:rsidDel="00E54E8F">
          <w:rPr>
            <w:i w:val="0"/>
            <w:iCs w:val="0"/>
          </w:rPr>
          <w:fldChar w:fldCharType="end"/>
        </w:r>
        <w:bookmarkEnd w:id="872"/>
        <w:r w:rsidRPr="00ED7A09" w:rsidDel="00E54E8F">
          <w:rPr>
            <w:lang w:val="en-US"/>
          </w:rPr>
          <w:delText xml:space="preserve"> </w:delText>
        </w:r>
        <w:r w:rsidR="00ED7A09" w:rsidRPr="00ED7A09" w:rsidDel="00E54E8F">
          <w:rPr>
            <w:lang w:val="en-US"/>
          </w:rPr>
          <w:delText>– Role of</w:delText>
        </w:r>
        <w:r w:rsidR="00ED7A09" w:rsidDel="00E54E8F">
          <w:rPr>
            <w:lang w:val="en-US"/>
          </w:rPr>
          <w:delText xml:space="preserve"> geometry on properties of AM Ti-Al-4V structures. Built structures, position and orientation of specimens within the part and resulting properties.</w:delText>
        </w:r>
      </w:del>
    </w:p>
    <w:p w14:paraId="0D970250" w14:textId="4CB32EE4" w:rsidR="00E37B81" w:rsidRDefault="00BA40E9" w:rsidP="00E37B81">
      <w:pPr>
        <w:rPr>
          <w:ins w:id="876" w:author="Calil Amaral" w:date="2019-11-01T02:00:00Z"/>
          <w:lang w:val="en-US"/>
        </w:rPr>
      </w:pPr>
      <w:r>
        <w:rPr>
          <w:lang w:val="en-US"/>
        </w:rPr>
        <w:t xml:space="preserve">The dependency of </w:t>
      </w:r>
      <w:r w:rsidR="00DF60BF">
        <w:rPr>
          <w:lang w:val="en-US"/>
        </w:rPr>
        <w:t xml:space="preserve">mechanical properties and microstructure </w:t>
      </w:r>
      <w:r>
        <w:rPr>
          <w:lang w:val="en-US"/>
        </w:rPr>
        <w:t xml:space="preserve">of Ti-6Al-4V on the geometry of the part and specimen orientation was investigated by </w:t>
      </w:r>
      <w:proofErr w:type="spellStart"/>
      <w:r>
        <w:rPr>
          <w:lang w:val="en-US"/>
        </w:rPr>
        <w:t>Keist</w:t>
      </w:r>
      <w:proofErr w:type="spellEnd"/>
      <w:r>
        <w:rPr>
          <w:lang w:val="en-US"/>
        </w:rPr>
        <w:t xml:space="preserve"> and Palmer </w:t>
      </w:r>
      <w:r>
        <w:rPr>
          <w:lang w:val="en-US"/>
        </w:rPr>
        <w:fldChar w:fldCharType="begin" w:fldLock="1"/>
      </w:r>
      <w:r w:rsidR="003450BF">
        <w:rPr>
          <w:lang w:val="en-US"/>
        </w:rPr>
        <w:instrText>ADDIN CSL_CITATION {"citationItems":[{"id":"ITEM-1","itemData":{"DOI":"10.1016/j.matdes.2016.05.045","ISSN":"18734197","abstract":"A series of Ti-6Al-4V wall structures were additively manufactured (AM) using directed energy deposition (DED) with similar processing parameters and build paths to investigate the role of geometry on the resulting as-deposited microstructure and mechanical properties. While the aggregated tensile strengths (1049 ± 37 MPa), yield strengths (936 ± 43 MPa), and elongations (18 ± 4%) were relatively consistent, a more in-depth statistical analysis revealed statistically significant relationships between the resulting mechanical properties and the orientation with respect to the build direction. Tensile samples with the long dimension parallel to the substrate exhibited a higher average tensile strength than samples with the long dimension perpendicular to the substrate. In addition, the tensile strengths from thick multi pass wall structures were significantly higher than thin single pass wall structures. Finally, the tensile strengths decreased with increasing height above the substrate within the wall structures. Most of the observed differences in mechanical behavior can be attributed to differences observed in the average prior β grain sizes and shapes that impact the amounts of boundary strengthening within the structures. In addition, qualitative differences within the microstructure were observed at different locations within individual builds and correlated with changes in tensile strength.","author":[{"dropping-particle":"","family":"Keist","given":"Jayme S.","non-dropping-particle":"","parse-names":false,"suffix":""},{"dropping-particle":"","family":"Palmer","given":"Todd A.","non-dropping-particle":"","parse-names":false,"suffix":""}],"container-title":"Materials and Design","id":"ITEM-1","issued":{"date-parts":[["2016"]]},"page":"482-494","publisher":"Elsevier B.V.","title":"Role of geometry on properties of additively manufactured Ti-6Al-4V structures fabricated using laser based directed energy deposition","type":"article-journal","volume":"106"},"uris":["http://www.mendeley.com/documents/?uuid=1d63138a-1866-480c-a689-1efa2172748a"]}],"mendeley":{"formattedCitation":"(KEIST; PALMER, 2016)","plainTextFormattedCitation":"(KEIST; PALMER, 2016)","previouslyFormattedCitation":"[36]"},"properties":{"noteIndex":0},"schema":"https://github.com/citation-style-language/schema/raw/master/csl-citation.json"}</w:instrText>
      </w:r>
      <w:r>
        <w:rPr>
          <w:lang w:val="en-US"/>
        </w:rPr>
        <w:fldChar w:fldCharType="separate"/>
      </w:r>
      <w:r w:rsidR="003450BF" w:rsidRPr="003450BF">
        <w:rPr>
          <w:noProof/>
          <w:lang w:val="en-US"/>
        </w:rPr>
        <w:t>(KEIST; PALMER, 2016)</w:t>
      </w:r>
      <w:r>
        <w:rPr>
          <w:lang w:val="en-US"/>
        </w:rPr>
        <w:fldChar w:fldCharType="end"/>
      </w:r>
      <w:r>
        <w:rPr>
          <w:lang w:val="en-US"/>
        </w:rPr>
        <w:t xml:space="preserve">, concluding that the orientation, wall thickness, part design </w:t>
      </w:r>
      <w:r w:rsidR="00DF60BF">
        <w:rPr>
          <w:lang w:val="en-US"/>
        </w:rPr>
        <w:t>and part height are significant factors that affect the static strength of the resulting structure. Higher ultimate tensile strength was measured for specimens</w:t>
      </w:r>
      <w:r w:rsidR="00634818">
        <w:rPr>
          <w:lang w:val="en-US"/>
        </w:rPr>
        <w:t>: (1) w</w:t>
      </w:r>
      <w:r w:rsidR="00DF60BF">
        <w:rPr>
          <w:lang w:val="en-US"/>
        </w:rPr>
        <w:t xml:space="preserve">ith </w:t>
      </w:r>
      <w:r w:rsidR="00DF60BF" w:rsidRPr="00DF60BF">
        <w:rPr>
          <w:lang w:val="en-US"/>
        </w:rPr>
        <w:t>long dimension parallel to the substrate</w:t>
      </w:r>
      <w:r w:rsidR="00634818">
        <w:rPr>
          <w:lang w:val="en-US"/>
        </w:rPr>
        <w:t>; (2) l</w:t>
      </w:r>
      <w:r w:rsidR="004A5F9F">
        <w:rPr>
          <w:lang w:val="en-US"/>
        </w:rPr>
        <w:t>ocated on the bottom of the structure</w:t>
      </w:r>
      <w:r w:rsidR="00634818">
        <w:rPr>
          <w:lang w:val="en-US"/>
        </w:rPr>
        <w:t>; (3) e</w:t>
      </w:r>
      <w:r w:rsidR="004A5F9F">
        <w:rPr>
          <w:lang w:val="en-US"/>
        </w:rPr>
        <w:t xml:space="preserve">xtracted from </w:t>
      </w:r>
      <w:r w:rsidR="00634818">
        <w:rPr>
          <w:lang w:val="en-US"/>
        </w:rPr>
        <w:t>thicker</w:t>
      </w:r>
      <w:r w:rsidR="004A5F9F">
        <w:rPr>
          <w:lang w:val="en-US"/>
        </w:rPr>
        <w:t xml:space="preserve"> walls</w:t>
      </w:r>
      <w:r w:rsidR="00634818">
        <w:rPr>
          <w:lang w:val="en-US"/>
        </w:rPr>
        <w:t xml:space="preserve">, or (4) extracted from thin walls from L-Shaped structures. </w:t>
      </w:r>
      <w:r w:rsidR="00ED7A09">
        <w:rPr>
          <w:lang w:val="en-US"/>
        </w:rPr>
        <w:t xml:space="preserve">The results are summarized in </w:t>
      </w:r>
      <w:r w:rsidR="00ED7A09">
        <w:rPr>
          <w:lang w:val="en-US"/>
        </w:rPr>
        <w:fldChar w:fldCharType="begin"/>
      </w:r>
      <w:r w:rsidR="00ED7A09">
        <w:rPr>
          <w:lang w:val="en-US"/>
        </w:rPr>
        <w:instrText xml:space="preserve"> REF _Ref21935525 \h </w:instrText>
      </w:r>
      <w:r w:rsidR="00ED7A09">
        <w:rPr>
          <w:lang w:val="en-US"/>
        </w:rPr>
      </w:r>
      <w:del w:id="877" w:author="Calil Amaral" w:date="2019-11-01T02:28:00Z">
        <w:r w:rsidR="00ED7A09" w:rsidDel="00CA3217">
          <w:rPr>
            <w:lang w:val="en-US"/>
          </w:rPr>
          <w:fldChar w:fldCharType="separate"/>
        </w:r>
      </w:del>
      <w:del w:id="878" w:author="Calil Amaral" w:date="2019-10-28T15:52:00Z">
        <w:r w:rsidR="001B6890" w:rsidRPr="00ED7A09" w:rsidDel="00EE4CE3">
          <w:rPr>
            <w:lang w:val="en-US"/>
          </w:rPr>
          <w:delText xml:space="preserve">Figure </w:delText>
        </w:r>
        <w:r w:rsidR="001B6890" w:rsidDel="00EE4CE3">
          <w:rPr>
            <w:noProof/>
            <w:lang w:val="en-US"/>
          </w:rPr>
          <w:delText>13</w:delText>
        </w:r>
      </w:del>
      <w:r w:rsidR="00ED7A09">
        <w:rPr>
          <w:lang w:val="en-US"/>
        </w:rPr>
        <w:fldChar w:fldCharType="end"/>
      </w:r>
      <w:r w:rsidR="00ED7A09">
        <w:rPr>
          <w:lang w:val="en-US"/>
        </w:rPr>
        <w:t>.</w:t>
      </w:r>
      <w:r w:rsidR="00E37B81">
        <w:rPr>
          <w:lang w:val="en-US"/>
        </w:rPr>
        <w:t xml:space="preserve"> </w:t>
      </w:r>
    </w:p>
    <w:p w14:paraId="7E8730CD" w14:textId="77777777" w:rsidR="00E54E8F" w:rsidRDefault="00E54E8F" w:rsidP="00E54E8F">
      <w:pPr>
        <w:keepNext/>
        <w:ind w:firstLine="0"/>
        <w:jc w:val="center"/>
        <w:rPr>
          <w:ins w:id="879" w:author="Calil Amaral" w:date="2019-11-01T02:00:00Z"/>
        </w:rPr>
      </w:pPr>
      <w:ins w:id="880" w:author="Calil Amaral" w:date="2019-11-01T02:00:00Z">
        <w:r>
          <w:rPr>
            <w:noProof/>
            <w:lang w:eastAsia="pt-BR"/>
          </w:rPr>
          <w:drawing>
            <wp:inline distT="0" distB="0" distL="0" distR="0" wp14:anchorId="6DA860A0" wp14:editId="12AE4BA0">
              <wp:extent cx="5016260" cy="220093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5791" cy="2380625"/>
                      </a:xfrm>
                      <a:prstGeom prst="rect">
                        <a:avLst/>
                      </a:prstGeom>
                    </pic:spPr>
                  </pic:pic>
                </a:graphicData>
              </a:graphic>
            </wp:inline>
          </w:drawing>
        </w:r>
      </w:ins>
    </w:p>
    <w:p w14:paraId="236826E2" w14:textId="546968EA" w:rsidR="00E54E8F" w:rsidRPr="00ED7A09" w:rsidRDefault="00E54E8F" w:rsidP="00E54E8F">
      <w:pPr>
        <w:pStyle w:val="Caption"/>
        <w:jc w:val="left"/>
        <w:rPr>
          <w:ins w:id="881" w:author="Calil Amaral" w:date="2019-11-01T02:00:00Z"/>
          <w:lang w:val="en-US"/>
        </w:rPr>
      </w:pPr>
      <w:ins w:id="882" w:author="Calil Amaral" w:date="2019-11-01T02:00:00Z">
        <w:r w:rsidRPr="00ED7A09">
          <w:rPr>
            <w:lang w:val="en-US"/>
          </w:rPr>
          <w:t xml:space="preserve">Figure </w:t>
        </w:r>
        <w:r>
          <w:fldChar w:fldCharType="begin"/>
        </w:r>
        <w:r w:rsidRPr="00ED7A09">
          <w:rPr>
            <w:lang w:val="en-US"/>
          </w:rPr>
          <w:instrText xml:space="preserve"> SEQ Figure \* ARABIC </w:instrText>
        </w:r>
        <w:r>
          <w:fldChar w:fldCharType="separate"/>
        </w:r>
      </w:ins>
      <w:ins w:id="883" w:author="Calil Amaral" w:date="2019-11-01T02:35:00Z">
        <w:r w:rsidR="001D610F">
          <w:rPr>
            <w:noProof/>
            <w:lang w:val="en-US"/>
          </w:rPr>
          <w:t>13</w:t>
        </w:r>
      </w:ins>
      <w:ins w:id="884" w:author="Calil Amaral" w:date="2019-11-01T02:00:00Z">
        <w:r>
          <w:fldChar w:fldCharType="end"/>
        </w:r>
        <w:r w:rsidRPr="00ED7A09">
          <w:rPr>
            <w:lang w:val="en-US"/>
          </w:rPr>
          <w:t xml:space="preserve"> – Role of</w:t>
        </w:r>
        <w:r>
          <w:rPr>
            <w:lang w:val="en-US"/>
          </w:rPr>
          <w:t xml:space="preserve"> geometry on properties of AM Ti-Al-4V structures. Built structures, position and orientation of specimens within the part and resulting properties </w:t>
        </w:r>
        <w:r>
          <w:rPr>
            <w:lang w:val="en-US"/>
          </w:rPr>
          <w:fldChar w:fldCharType="begin" w:fldLock="1"/>
        </w:r>
        <w:r>
          <w:rPr>
            <w:lang w:val="en-US"/>
          </w:rPr>
          <w:instrText>ADDIN CSL_CITATION {"citationItems":[{"id":"ITEM-1","itemData":{"DOI":"10.1016/j.matdes.2016.05.045","ISSN":"18734197","abstract":"A series of Ti-6Al-4V wall structures were additively manufactured (AM) using directed energy deposition (DED) with similar processing parameters and build paths to investigate the role of geometry on the resulting as-deposited microstructure and mechanical properties. While the aggregated tensile strengths (1049 ± 37 MPa), yield strengths (936 ± 43 MPa), and elongations (18 ± 4%) were relatively consistent, a more in-depth statistical analysis revealed statistically significant relationships between the resulting mechanical properties and the orientation with respect to the build direction. Tensile samples with the long dimension parallel to the substrate exhibited a higher average tensile strength than samples with the long dimension perpendicular to the substrate. In addition, the tensile strengths from thick multi pass wall structures were significantly higher than thin single pass wall structures. Finally, the tensile strengths decreased with increasing height above the substrate within the wall structures. Most of the observed differences in mechanical behavior can be attributed to differences observed in the average prior β grain sizes and shapes that impact the amounts of boundary strengthening within the structures. In addition, qualitative differences within the microstructure were observed at different locations within individual builds and correlated with changes in tensile strength.","author":[{"dropping-particle":"","family":"Keist","given":"Jayme S.","non-dropping-particle":"","parse-names":false,"suffix":""},{"dropping-particle":"","family":"Palmer","given":"Todd A.","non-dropping-particle":"","parse-names":false,"suffix":""}],"container-title":"Materials and Design","id":"ITEM-1","issued":{"date-parts":[["2016"]]},"page":"482-494","publisher":"Elsevier B.V.","title":"Role of geometry on properties of additively manufactured Ti-6Al-4V structures fabricated using laser based directed energy deposition","type":"article-journal","volume":"106"},"uris":["http://www.mendeley.com/documents/?uuid=1d63138a-1866-480c-a689-1efa2172748a"]}],"mendeley":{"formattedCitation":"(KEIST; PALMER, 2016)","plainTextFormattedCitation":"(KEIST; PALMER, 2016)","previouslyFormattedCitation":"[36]"},"properties":{"noteIndex":0},"schema":"https://github.com/citation-style-language/schema/raw/master/csl-citation.json"}</w:instrText>
        </w:r>
        <w:r>
          <w:rPr>
            <w:lang w:val="en-US"/>
          </w:rPr>
          <w:fldChar w:fldCharType="separate"/>
        </w:r>
        <w:r w:rsidRPr="003450BF">
          <w:rPr>
            <w:i w:val="0"/>
            <w:noProof/>
            <w:lang w:val="en-US"/>
          </w:rPr>
          <w:t>(KEIST; PALMER, 2016)</w:t>
        </w:r>
        <w:r>
          <w:rPr>
            <w:lang w:val="en-US"/>
          </w:rPr>
          <w:fldChar w:fldCharType="end"/>
        </w:r>
        <w:r>
          <w:rPr>
            <w:lang w:val="en-US"/>
          </w:rPr>
          <w:t>.</w:t>
        </w:r>
      </w:ins>
    </w:p>
    <w:p w14:paraId="022C74BD" w14:textId="78DDA68B" w:rsidR="00E54E8F" w:rsidDel="00E54E8F" w:rsidRDefault="00E54E8F" w:rsidP="00E37B81">
      <w:pPr>
        <w:rPr>
          <w:del w:id="885" w:author="Calil Amaral" w:date="2019-11-01T02:00:00Z"/>
          <w:lang w:val="en-US"/>
        </w:rPr>
      </w:pPr>
    </w:p>
    <w:p w14:paraId="1BEC57EB" w14:textId="43980254" w:rsidR="004A7559" w:rsidRDefault="00E37B81" w:rsidP="0006119B">
      <w:pPr>
        <w:rPr>
          <w:ins w:id="886" w:author="Calil Amaral" w:date="2019-11-01T02:06:00Z"/>
        </w:rPr>
      </w:pPr>
      <w:r>
        <w:rPr>
          <w:lang w:val="en-US"/>
        </w:rPr>
        <w:t>Although the effect of geometry on strength is noticeable, it is worth to mention that mechanical properties present similar behavior for conventional processes such as casting</w:t>
      </w:r>
      <w:r w:rsidR="001D1C76">
        <w:rPr>
          <w:lang w:val="en-US"/>
        </w:rPr>
        <w:t xml:space="preserve"> for instance</w:t>
      </w:r>
      <w:r>
        <w:rPr>
          <w:lang w:val="en-US"/>
        </w:rPr>
        <w:t xml:space="preserve">, </w:t>
      </w:r>
      <w:r w:rsidR="0006119B">
        <w:rPr>
          <w:lang w:val="en-US"/>
        </w:rPr>
        <w:t>where</w:t>
      </w:r>
      <w:r>
        <w:rPr>
          <w:lang w:val="en-US"/>
        </w:rPr>
        <w:t xml:space="preserve"> the wall thickness impose different </w:t>
      </w:r>
      <w:r w:rsidR="001D1C76">
        <w:rPr>
          <w:lang w:val="en-US"/>
        </w:rPr>
        <w:t xml:space="preserve">solidification regimens, resulting in different </w:t>
      </w:r>
      <w:r w:rsidR="00621B90">
        <w:rPr>
          <w:lang w:val="en-US"/>
        </w:rPr>
        <w:t xml:space="preserve">microstructures and </w:t>
      </w:r>
      <w:r w:rsidR="002A65E6">
        <w:rPr>
          <w:lang w:val="en-US"/>
        </w:rPr>
        <w:t>mechanical</w:t>
      </w:r>
      <w:r w:rsidR="00621B90">
        <w:rPr>
          <w:lang w:val="en-US"/>
        </w:rPr>
        <w:t xml:space="preserve"> properties</w:t>
      </w:r>
      <w:r w:rsidR="001D1C76">
        <w:rPr>
          <w:lang w:val="en-US"/>
        </w:rPr>
        <w:t xml:space="preserve"> </w:t>
      </w:r>
      <w:r w:rsidR="001D1C76">
        <w:rPr>
          <w:lang w:val="en-US"/>
        </w:rPr>
        <w:fldChar w:fldCharType="begin" w:fldLock="1"/>
      </w:r>
      <w:r w:rsidR="003450BF">
        <w:rPr>
          <w:lang w:val="en-US"/>
        </w:rPr>
        <w:instrText>ADDIN CSL_CITATION {"citationItems":[{"id":"ITEM-1","itemData":{"ISBN":"0871700077","ISSN":"08170379","abstract":"Welcome to the new edition of ASM Handbook, Volume 11, Failure Analysis and Prevention. Theme and Purpose of this Volume. The authors and editors assembled this Volume with several broad themes in mind. First, the most important goal of failure analysis is to decrease the occurrence of component failures through the understanding of the root cause for failure. Experienced failure analysts are often frustrated when, despite extensive engineering research, investigations, and failure analysis reports, the same types of failures occur again and again. When the root cause has been identified as defective global design rather than abuse or misuse, product quality and reliability is improved. The failure analyst should strive to uncover the underlying or root (technical) cause of the failure. The fact that a specific component appears to have failed in some way does not automatically mean that the component itself is defective. The problem may lie in the way the component was used, inspected, or maintained. If it is truly defective, then the analysis should determine whether the defect originates in design, manufacture (fabrication and assembly), material selection/processing, or unexpected service environment. This Volume provides a framework for investigating the above issues. In addition to sections devoted to design and manufacture, there are also sections on failures that occur through fracture, corrosion, and wear, as well as an article on failure through deformation. This Volume is also an attempt to address the principles, tools, techniques, and procedures necessary to plan, organize, and conduct a thorough investigation. Not every failure investigation is the same, and a failure root-cause analysis is more than a microstructural examination, a stress analysis, or a chemical corrosion analysis. All of these disciplines, as well as others, may be required to reach a root cause conclusion. No single volume, no matter how comprehensive, can present all the information that may potentially be needed. The emphasis of this Volume is on general principles with the widest applicability to situations that the reader is likely to encounter. References and sources of further information are provided throughout. While some common types of components or equipment may be included in some detail, not every type of machine can be treated. The reader is encouraged, and in fact urged, to pursue additional sources of information so as to understand the function and hist…","author":[{"dropping-particle":"","family":"Handbook","given":"ASM","non-dropping-particle":"","parse-names":false,"suffix":""}],"container-title":"Technology","id":"ITEM-1","issued":{"date-parts":[["1990"]]},"page":"3470","title":"ASM Metals HandBook Volume 1 - Properties and Selections - Irons Steels and High and Performance","type":"article-journal","volume":"2"},"uris":["http://www.mendeley.com/documents/?uuid=fdc730cb-92eb-42b3-bc19-0aab8bc17487"]}],"mendeley":{"formattedCitation":"(HANDBOOK, 1990)","plainTextFormattedCitation":"(HANDBOOK, 1990)","previouslyFormattedCitation":"[37]"},"properties":{"noteIndex":0},"schema":"https://github.com/citation-style-language/schema/raw/master/csl-citation.json"}</w:instrText>
      </w:r>
      <w:r w:rsidR="001D1C76">
        <w:rPr>
          <w:lang w:val="en-US"/>
        </w:rPr>
        <w:fldChar w:fldCharType="separate"/>
      </w:r>
      <w:r w:rsidR="003450BF" w:rsidRPr="003450BF">
        <w:rPr>
          <w:noProof/>
        </w:rPr>
        <w:t>(HANDBOOK, 1990)</w:t>
      </w:r>
      <w:r w:rsidR="001D1C76">
        <w:rPr>
          <w:lang w:val="en-US"/>
        </w:rPr>
        <w:fldChar w:fldCharType="end"/>
      </w:r>
      <w:r w:rsidR="001D1C76">
        <w:rPr>
          <w:lang w:val="en-US"/>
        </w:rPr>
        <w:t>.</w:t>
      </w:r>
      <w:r w:rsidRPr="001D1C76">
        <w:t xml:space="preserve"> </w:t>
      </w:r>
    </w:p>
    <w:p w14:paraId="592A57A1" w14:textId="01AC020B" w:rsidR="00E54E8F" w:rsidRPr="001D1C76" w:rsidDel="00E54E8F" w:rsidRDefault="00E54E8F" w:rsidP="0006119B">
      <w:pPr>
        <w:rPr>
          <w:del w:id="887" w:author="Calil Amaral" w:date="2019-11-01T02:08:00Z"/>
        </w:rPr>
      </w:pPr>
    </w:p>
    <w:p w14:paraId="2A69E1E1" w14:textId="3034DCA8" w:rsidR="00693903" w:rsidRPr="001D1C76" w:rsidRDefault="0006119B" w:rsidP="00060ABB">
      <w:pPr>
        <w:pStyle w:val="Heading1"/>
      </w:pPr>
      <w:bookmarkStart w:id="888" w:name="_Toc23173674"/>
      <w:r>
        <w:t>MATERIALS AND METHODS</w:t>
      </w:r>
      <w:bookmarkEnd w:id="888"/>
    </w:p>
    <w:p w14:paraId="2ED9CBEB" w14:textId="1584DF3D" w:rsidR="001D1C76" w:rsidRDefault="002E3E99" w:rsidP="00BC34D3">
      <w:pPr>
        <w:pStyle w:val="Heading2"/>
      </w:pPr>
      <w:bookmarkStart w:id="889" w:name="_Toc23173675"/>
      <w:r>
        <w:t>METHODOLOGY</w:t>
      </w:r>
      <w:bookmarkEnd w:id="889"/>
    </w:p>
    <w:p w14:paraId="6EF46AB4" w14:textId="0CC93FF7" w:rsidR="002E3E99" w:rsidRDefault="002E3E99" w:rsidP="004836DE">
      <w:pPr>
        <w:rPr>
          <w:lang w:val="en-US"/>
        </w:rPr>
      </w:pPr>
      <w:r>
        <w:rPr>
          <w:lang w:val="en-US"/>
        </w:rPr>
        <w:t xml:space="preserve">The project will be split </w:t>
      </w:r>
      <w:r w:rsidR="007E6C0F">
        <w:rPr>
          <w:lang w:val="en-US"/>
        </w:rPr>
        <w:t>in</w:t>
      </w:r>
      <w:r>
        <w:rPr>
          <w:lang w:val="en-US"/>
        </w:rPr>
        <w:t xml:space="preserve"> four phases: </w:t>
      </w:r>
      <w:r w:rsidR="007E6C0F">
        <w:rPr>
          <w:lang w:val="en-US"/>
        </w:rPr>
        <w:t xml:space="preserve">(1) Material selection; (2) Geometry and processing conditions; (3) Production of samples; (4) Tensile tests and analysis. The </w:t>
      </w:r>
      <w:r>
        <w:rPr>
          <w:lang w:val="en-US"/>
        </w:rPr>
        <w:t xml:space="preserve">phases are summarized in </w:t>
      </w:r>
      <w:r>
        <w:rPr>
          <w:lang w:val="en-US"/>
        </w:rPr>
        <w:fldChar w:fldCharType="begin"/>
      </w:r>
      <w:r>
        <w:rPr>
          <w:lang w:val="en-US"/>
        </w:rPr>
        <w:instrText xml:space="preserve"> REF _Ref21941773 \h </w:instrText>
      </w:r>
      <w:r>
        <w:rPr>
          <w:lang w:val="en-US"/>
        </w:rPr>
      </w:r>
      <w:r>
        <w:rPr>
          <w:lang w:val="en-US"/>
        </w:rPr>
        <w:fldChar w:fldCharType="separate"/>
      </w:r>
      <w:ins w:id="890" w:author="Calil Amaral" w:date="2019-11-01T02:35:00Z">
        <w:r w:rsidR="001D610F" w:rsidRPr="007E6C0F">
          <w:rPr>
            <w:lang w:val="en-US"/>
          </w:rPr>
          <w:t xml:space="preserve">Figure </w:t>
        </w:r>
        <w:r w:rsidR="001D610F">
          <w:rPr>
            <w:noProof/>
            <w:lang w:val="en-US"/>
          </w:rPr>
          <w:t>14</w:t>
        </w:r>
      </w:ins>
      <w:del w:id="891" w:author="Calil Amaral" w:date="2019-10-28T15:52:00Z">
        <w:r w:rsidR="001B6890" w:rsidRPr="007E6C0F" w:rsidDel="00EE4CE3">
          <w:rPr>
            <w:lang w:val="en-US"/>
          </w:rPr>
          <w:delText xml:space="preserve">Figure </w:delText>
        </w:r>
        <w:r w:rsidR="001B6890" w:rsidDel="00EE4CE3">
          <w:rPr>
            <w:noProof/>
            <w:lang w:val="en-US"/>
          </w:rPr>
          <w:delText>14</w:delText>
        </w:r>
      </w:del>
      <w:r>
        <w:rPr>
          <w:lang w:val="en-US"/>
        </w:rPr>
        <w:fldChar w:fldCharType="end"/>
      </w:r>
      <w:r>
        <w:rPr>
          <w:lang w:val="en-US"/>
        </w:rPr>
        <w:t xml:space="preserve"> and further details are described </w:t>
      </w:r>
      <w:r w:rsidR="007E6C0F">
        <w:rPr>
          <w:lang w:val="en-US"/>
        </w:rPr>
        <w:t>below.</w:t>
      </w:r>
      <w:r>
        <w:rPr>
          <w:lang w:val="en-US"/>
        </w:rPr>
        <w:t xml:space="preserve"> </w:t>
      </w:r>
    </w:p>
    <w:p w14:paraId="715B847D" w14:textId="0659A4DE" w:rsidR="002E3E99" w:rsidRDefault="009E49BF" w:rsidP="002E3E99">
      <w:pPr>
        <w:keepNext/>
        <w:ind w:firstLine="0"/>
        <w:jc w:val="center"/>
      </w:pPr>
      <w:ins w:id="892" w:author="Calil Amaral" w:date="2019-10-28T18:10:00Z">
        <w:r>
          <w:rPr>
            <w:noProof/>
          </w:rPr>
          <w:lastRenderedPageBreak/>
          <w:drawing>
            <wp:inline distT="0" distB="0" distL="0" distR="0" wp14:anchorId="38167EDD" wp14:editId="3620A737">
              <wp:extent cx="4944139" cy="20989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0128" cy="2160961"/>
                      </a:xfrm>
                      <a:prstGeom prst="rect">
                        <a:avLst/>
                      </a:prstGeom>
                    </pic:spPr>
                  </pic:pic>
                </a:graphicData>
              </a:graphic>
            </wp:inline>
          </w:drawing>
        </w:r>
      </w:ins>
      <w:commentRangeStart w:id="893"/>
      <w:del w:id="894" w:author="Calil Amaral" w:date="2019-10-28T17:59:00Z">
        <w:r w:rsidR="007E6C0F" w:rsidDel="009E49BF">
          <w:rPr>
            <w:noProof/>
            <w:lang w:eastAsia="pt-BR"/>
          </w:rPr>
          <w:drawing>
            <wp:inline distT="0" distB="0" distL="0" distR="0" wp14:anchorId="17416EF1" wp14:editId="01D59ED2">
              <wp:extent cx="6207869" cy="23241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62062" cy="2344389"/>
                      </a:xfrm>
                      <a:prstGeom prst="rect">
                        <a:avLst/>
                      </a:prstGeom>
                    </pic:spPr>
                  </pic:pic>
                </a:graphicData>
              </a:graphic>
            </wp:inline>
          </w:drawing>
        </w:r>
      </w:del>
      <w:commentRangeEnd w:id="893"/>
      <w:r w:rsidR="00882D29">
        <w:rPr>
          <w:rStyle w:val="CommentReference"/>
        </w:rPr>
        <w:commentReference w:id="893"/>
      </w:r>
    </w:p>
    <w:p w14:paraId="35329A70" w14:textId="2C538E0B" w:rsidR="002E3E99" w:rsidRDefault="002E3E99" w:rsidP="007E6C0F">
      <w:pPr>
        <w:pStyle w:val="Caption"/>
        <w:jc w:val="center"/>
        <w:rPr>
          <w:lang w:val="en-US"/>
        </w:rPr>
      </w:pPr>
      <w:bookmarkStart w:id="895" w:name="_Ref21941773"/>
      <w:r w:rsidRPr="007E6C0F">
        <w:rPr>
          <w:lang w:val="en-US"/>
        </w:rPr>
        <w:t xml:space="preserve">Figure </w:t>
      </w:r>
      <w:r>
        <w:fldChar w:fldCharType="begin"/>
      </w:r>
      <w:r w:rsidRPr="007E6C0F">
        <w:rPr>
          <w:lang w:val="en-US"/>
        </w:rPr>
        <w:instrText xml:space="preserve"> SEQ Figure \* ARABIC </w:instrText>
      </w:r>
      <w:r>
        <w:fldChar w:fldCharType="separate"/>
      </w:r>
      <w:ins w:id="896" w:author="Calil Amaral" w:date="2019-11-01T02:35:00Z">
        <w:r w:rsidR="001D610F">
          <w:rPr>
            <w:noProof/>
            <w:lang w:val="en-US"/>
          </w:rPr>
          <w:t>14</w:t>
        </w:r>
      </w:ins>
      <w:del w:id="897" w:author="Calil Amaral" w:date="2019-10-28T15:05:00Z">
        <w:r w:rsidR="001B6890" w:rsidDel="00CB24C9">
          <w:rPr>
            <w:noProof/>
            <w:lang w:val="en-US"/>
          </w:rPr>
          <w:delText>14</w:delText>
        </w:r>
      </w:del>
      <w:r>
        <w:fldChar w:fldCharType="end"/>
      </w:r>
      <w:bookmarkEnd w:id="895"/>
      <w:r w:rsidRPr="007E6C0F">
        <w:rPr>
          <w:lang w:val="en-US"/>
        </w:rPr>
        <w:t xml:space="preserve"> - Summary of project phases</w:t>
      </w:r>
    </w:p>
    <w:p w14:paraId="4567E9E0" w14:textId="15118065" w:rsidR="00FB05D4" w:rsidRDefault="0006119B" w:rsidP="004836DE">
      <w:pPr>
        <w:rPr>
          <w:ins w:id="898" w:author="Calil Amaral" w:date="2019-10-31T23:30:00Z"/>
          <w:lang w:val="en-US"/>
        </w:rPr>
      </w:pPr>
      <w:r>
        <w:rPr>
          <w:lang w:val="en-US"/>
        </w:rPr>
        <w:t xml:space="preserve">The first stage of the project will be to select the appropriate </w:t>
      </w:r>
      <w:r w:rsidR="006A5E73">
        <w:rPr>
          <w:lang w:val="en-US"/>
        </w:rPr>
        <w:t xml:space="preserve">metal composition </w:t>
      </w:r>
      <w:r>
        <w:rPr>
          <w:lang w:val="en-US"/>
        </w:rPr>
        <w:t>for conducting the experiment</w:t>
      </w:r>
      <w:r w:rsidR="00FB05D4">
        <w:rPr>
          <w:lang w:val="en-US"/>
        </w:rPr>
        <w:t xml:space="preserve">s, considering </w:t>
      </w:r>
      <w:r w:rsidR="006A5E73">
        <w:rPr>
          <w:lang w:val="en-US"/>
        </w:rPr>
        <w:t xml:space="preserve">the </w:t>
      </w:r>
      <w:r w:rsidR="00FB05D4">
        <w:rPr>
          <w:lang w:val="en-US"/>
        </w:rPr>
        <w:t>range of applications, price and quality of raw materials</w:t>
      </w:r>
      <w:r w:rsidR="006A5E73">
        <w:rPr>
          <w:lang w:val="en-US"/>
        </w:rPr>
        <w:t xml:space="preserve"> available in the market</w:t>
      </w:r>
      <w:r>
        <w:rPr>
          <w:lang w:val="en-US"/>
        </w:rPr>
        <w:t>.</w:t>
      </w:r>
      <w:r w:rsidR="00FB05D4">
        <w:rPr>
          <w:lang w:val="en-US"/>
        </w:rPr>
        <w:t xml:space="preserve"> The decision might highly depend on possible partnerships with industry and if no partnership is stablished, the cost </w:t>
      </w:r>
      <w:r w:rsidR="006A5E73">
        <w:rPr>
          <w:lang w:val="en-US"/>
        </w:rPr>
        <w:t xml:space="preserve">of the raw material </w:t>
      </w:r>
      <w:r w:rsidR="00FB05D4">
        <w:rPr>
          <w:lang w:val="en-US"/>
        </w:rPr>
        <w:t xml:space="preserve">will </w:t>
      </w:r>
      <w:r w:rsidR="006A5E73">
        <w:rPr>
          <w:lang w:val="en-US"/>
        </w:rPr>
        <w:t>have a higher impact on the decision</w:t>
      </w:r>
      <w:r w:rsidR="00B21799">
        <w:rPr>
          <w:lang w:val="en-US"/>
        </w:rPr>
        <w:t>, with iron powder being the first option</w:t>
      </w:r>
      <w:ins w:id="899" w:author="Calil Amaral" w:date="2019-10-31T23:22:00Z">
        <w:r w:rsidR="004F0297">
          <w:rPr>
            <w:lang w:val="en-US"/>
          </w:rPr>
          <w:t xml:space="preserve"> and 316L steel being the second option due to its availability within the Precision Mechanics Laboratory</w:t>
        </w:r>
      </w:ins>
      <w:ins w:id="900" w:author="Calil Amaral" w:date="2019-10-31T23:23:00Z">
        <w:r w:rsidR="004F0297">
          <w:rPr>
            <w:lang w:val="en-US"/>
          </w:rPr>
          <w:t>.</w:t>
        </w:r>
      </w:ins>
      <w:del w:id="901" w:author="Calil Amaral" w:date="2019-10-31T23:22:00Z">
        <w:r w:rsidR="00B21799" w:rsidDel="004F0297">
          <w:rPr>
            <w:lang w:val="en-US"/>
          </w:rPr>
          <w:delText>.</w:delText>
        </w:r>
      </w:del>
    </w:p>
    <w:p w14:paraId="53D05BD4" w14:textId="77777777" w:rsidR="00E54E8F" w:rsidRDefault="00E54E8F" w:rsidP="00E54E8F">
      <w:pPr>
        <w:keepNext/>
        <w:jc w:val="center"/>
        <w:rPr>
          <w:ins w:id="902" w:author="Calil Amaral" w:date="2019-11-01T02:03:00Z"/>
        </w:rPr>
      </w:pPr>
      <w:ins w:id="903" w:author="Calil Amaral" w:date="2019-11-01T02:03:00Z">
        <w:r>
          <w:rPr>
            <w:noProof/>
          </w:rPr>
          <w:drawing>
            <wp:inline distT="0" distB="0" distL="0" distR="0" wp14:anchorId="239FD993" wp14:editId="03921DC9">
              <wp:extent cx="3492493" cy="20201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8143" cy="2162279"/>
                      </a:xfrm>
                      <a:prstGeom prst="rect">
                        <a:avLst/>
                      </a:prstGeom>
                    </pic:spPr>
                  </pic:pic>
                </a:graphicData>
              </a:graphic>
            </wp:inline>
          </w:drawing>
        </w:r>
      </w:ins>
    </w:p>
    <w:p w14:paraId="7B5FC1EF" w14:textId="617EE48A" w:rsidR="00E54E8F" w:rsidRDefault="00E54E8F" w:rsidP="00E54E8F">
      <w:pPr>
        <w:pStyle w:val="Caption"/>
        <w:jc w:val="center"/>
        <w:rPr>
          <w:ins w:id="904" w:author="Calil Amaral" w:date="2019-11-01T02:03:00Z"/>
          <w:lang w:val="en-US"/>
        </w:rPr>
      </w:pPr>
      <w:ins w:id="905" w:author="Calil Amaral" w:date="2019-11-01T02:03:00Z">
        <w:r w:rsidRPr="00B17646">
          <w:rPr>
            <w:lang w:val="en-US"/>
          </w:rPr>
          <w:t xml:space="preserve">Figure </w:t>
        </w:r>
        <w:r>
          <w:fldChar w:fldCharType="begin"/>
        </w:r>
        <w:r w:rsidRPr="00B17646">
          <w:rPr>
            <w:lang w:val="en-US"/>
          </w:rPr>
          <w:instrText xml:space="preserve"> SEQ Figure \* ARABIC </w:instrText>
        </w:r>
        <w:r>
          <w:fldChar w:fldCharType="separate"/>
        </w:r>
      </w:ins>
      <w:ins w:id="906" w:author="Calil Amaral" w:date="2019-11-01T02:35:00Z">
        <w:r w:rsidR="001D610F">
          <w:rPr>
            <w:noProof/>
            <w:lang w:val="en-US"/>
          </w:rPr>
          <w:t>15</w:t>
        </w:r>
      </w:ins>
      <w:ins w:id="907" w:author="Calil Amaral" w:date="2019-11-01T02:03:00Z">
        <w:r>
          <w:fldChar w:fldCharType="end"/>
        </w:r>
        <w:r w:rsidRPr="00B17646">
          <w:rPr>
            <w:lang w:val="en-US"/>
          </w:rPr>
          <w:t xml:space="preserve"> - Preliminary benchmark geometry with </w:t>
        </w:r>
        <w:r>
          <w:rPr>
            <w:lang w:val="en-US"/>
          </w:rPr>
          <w:t xml:space="preserve">eight </w:t>
        </w:r>
        <w:r w:rsidRPr="00B17646">
          <w:rPr>
            <w:lang w:val="en-US"/>
          </w:rPr>
          <w:t>tensile specimen</w:t>
        </w:r>
        <w:r>
          <w:rPr>
            <w:lang w:val="en-US"/>
          </w:rPr>
          <w:t>s within thick (9mm) and thin (4mm) walls, aligned with the build direction (Z) and perpendicular to the build direction.</w:t>
        </w:r>
      </w:ins>
    </w:p>
    <w:p w14:paraId="5B776214" w14:textId="51D0D301" w:rsidR="004F0297" w:rsidDel="00E54E8F" w:rsidRDefault="004F0297" w:rsidP="006A5E73">
      <w:pPr>
        <w:rPr>
          <w:del w:id="908" w:author="Calil Amaral" w:date="2019-10-31T23:53:00Z"/>
          <w:lang w:val="en-US"/>
        </w:rPr>
      </w:pPr>
    </w:p>
    <w:p w14:paraId="70714587" w14:textId="698CD26D" w:rsidR="00F07651" w:rsidRDefault="00FB05D4" w:rsidP="006A5E73">
      <w:pPr>
        <w:rPr>
          <w:ins w:id="909" w:author="Calil Amaral" w:date="2019-10-31T23:36:00Z"/>
          <w:lang w:val="en-US"/>
        </w:rPr>
      </w:pPr>
      <w:r>
        <w:rPr>
          <w:lang w:val="en-US"/>
        </w:rPr>
        <w:t xml:space="preserve">From that point, a benchmark geometry </w:t>
      </w:r>
      <w:r w:rsidR="005A4A5A">
        <w:rPr>
          <w:lang w:val="en-US"/>
        </w:rPr>
        <w:t xml:space="preserve">containing critical geometrical features </w:t>
      </w:r>
      <w:r>
        <w:rPr>
          <w:lang w:val="en-US"/>
        </w:rPr>
        <w:t>will be</w:t>
      </w:r>
      <w:ins w:id="910" w:author="Calil Amaral" w:date="2019-10-31T23:24:00Z">
        <w:r w:rsidR="004F0297">
          <w:rPr>
            <w:lang w:val="en-US"/>
          </w:rPr>
          <w:t xml:space="preserve"> further</w:t>
        </w:r>
      </w:ins>
      <w:r w:rsidR="006A5E73">
        <w:rPr>
          <w:lang w:val="en-US"/>
        </w:rPr>
        <w:t xml:space="preserve"> </w:t>
      </w:r>
      <w:del w:id="911" w:author="Calil Amaral" w:date="2019-10-31T23:24:00Z">
        <w:r w:rsidR="006A5E73" w:rsidDel="004F0297">
          <w:rPr>
            <w:lang w:val="en-US"/>
          </w:rPr>
          <w:delText xml:space="preserve">developed </w:delText>
        </w:r>
      </w:del>
      <w:ins w:id="912" w:author="Calil Amaral" w:date="2019-10-31T23:24:00Z">
        <w:r w:rsidR="004F0297">
          <w:rPr>
            <w:lang w:val="en-US"/>
          </w:rPr>
          <w:t xml:space="preserve">refined based </w:t>
        </w:r>
      </w:ins>
      <w:del w:id="913" w:author="Calil Amaral" w:date="2019-10-31T23:25:00Z">
        <w:r w:rsidR="006A5E73" w:rsidDel="004F0297">
          <w:rPr>
            <w:lang w:val="en-US"/>
          </w:rPr>
          <w:delText>or</w:delText>
        </w:r>
        <w:r w:rsidDel="004F0297">
          <w:rPr>
            <w:lang w:val="en-US"/>
          </w:rPr>
          <w:delText xml:space="preserve"> chosen from t</w:delText>
        </w:r>
      </w:del>
      <w:ins w:id="914" w:author="Calil Amaral" w:date="2019-10-31T23:25:00Z">
        <w:r w:rsidR="004F0297">
          <w:rPr>
            <w:lang w:val="en-US"/>
          </w:rPr>
          <w:t>on t</w:t>
        </w:r>
      </w:ins>
      <w:r>
        <w:rPr>
          <w:lang w:val="en-US"/>
        </w:rPr>
        <w:t>he literature considering the limitations of the available equipment</w:t>
      </w:r>
      <w:r w:rsidR="006A5E73">
        <w:rPr>
          <w:lang w:val="en-US"/>
        </w:rPr>
        <w:t xml:space="preserve"> and requirements of </w:t>
      </w:r>
      <w:r w:rsidR="002E3E99">
        <w:rPr>
          <w:lang w:val="en-US"/>
        </w:rPr>
        <w:t>a given application (brought from a possible partner or suggested by the author based on literature review and past work experience)</w:t>
      </w:r>
      <w:r w:rsidR="006A5E73">
        <w:rPr>
          <w:lang w:val="en-US"/>
        </w:rPr>
        <w:t>.</w:t>
      </w:r>
      <w:r w:rsidR="002E3E99">
        <w:rPr>
          <w:lang w:val="en-US"/>
        </w:rPr>
        <w:t xml:space="preserve"> </w:t>
      </w:r>
      <w:ins w:id="915" w:author="Calil Amaral" w:date="2019-10-31T23:25:00Z">
        <w:r w:rsidR="004F0297">
          <w:rPr>
            <w:lang w:val="en-US"/>
          </w:rPr>
          <w:t xml:space="preserve">A preliminary part </w:t>
        </w:r>
      </w:ins>
      <w:ins w:id="916" w:author="Calil Amaral" w:date="2019-10-31T23:26:00Z">
        <w:r w:rsidR="004F0297">
          <w:rPr>
            <w:lang w:val="en-US"/>
          </w:rPr>
          <w:t xml:space="preserve">with dimensions </w:t>
        </w:r>
      </w:ins>
      <w:ins w:id="917" w:author="Calil Amaral" w:date="2019-10-31T23:54:00Z">
        <w:r w:rsidR="00F76488">
          <w:rPr>
            <w:lang w:val="en-US"/>
          </w:rPr>
          <w:t xml:space="preserve">compatible with </w:t>
        </w:r>
      </w:ins>
      <w:ins w:id="918" w:author="Calil Amaral" w:date="2019-10-31T23:26:00Z">
        <w:r w:rsidR="004F0297">
          <w:rPr>
            <w:lang w:val="en-US"/>
          </w:rPr>
          <w:t>tensile test specimens according to ASTM E8</w:t>
        </w:r>
      </w:ins>
      <w:ins w:id="919" w:author="Calil Amaral" w:date="2019-10-31T23:29:00Z">
        <w:r w:rsidR="004F0297">
          <w:rPr>
            <w:lang w:val="en-US"/>
          </w:rPr>
          <w:t>M-13a</w:t>
        </w:r>
      </w:ins>
      <w:ins w:id="920" w:author="Calil Amaral" w:date="2019-10-31T23:26:00Z">
        <w:r w:rsidR="004F0297">
          <w:rPr>
            <w:lang w:val="en-US"/>
          </w:rPr>
          <w:t xml:space="preserve"> standard </w:t>
        </w:r>
        <w:r w:rsidR="004F0297">
          <w:rPr>
            <w:lang w:val="en-US"/>
          </w:rPr>
          <w:fldChar w:fldCharType="begin" w:fldLock="1"/>
        </w:r>
      </w:ins>
      <w:r w:rsidR="003450BF">
        <w:rPr>
          <w:lang w:val="en-US"/>
        </w:rPr>
        <w:instrText>ADDIN CSL_CITATION {"citationItems":[{"id":"ITEM-1","itemData":{"DOI":"10.1520/E0008","ISBN":"5935522004","abstract":"These test methods cover the tension testing of metallic materials in any form at room temperature, specifically, the methods of determination of yield strength, yield point elon- gation, tensile strength, elongation, and reduction of area. 1.2 The gage lengths for most round specimens are required to be 4D for E8 and 5D for E8M. The gage length is the most significant difference between E8 and E8M Test Specimens Test specimens made from powder metallurgy (P/M) materials are exempt from this requirement by industry-wide agreement to keep the pressing of the material to a specific projected area and density. 1.3 Exceptions to the provisions of these test methods may need to be made in individual specifications or test methods for a particular material. For examples, see Test Methods and Definitions A370 and Test Methods B557, and B557M. 1.4 Room temperature shall be considered to be 10 to 38C 50 to 100F unless otherwise specified. 1.5 The values stated in SI units are to be regarded as separate from inch/pound units. The values stated in each system are not exact equivalents; therefore each system must be used independently of the other. Combining values from the two systems may result in non-conformance with the standard. 1.6 This standard does not purport to address all of the safety concerns, if any, associated with its use. It is the responsibility of the user of this standard to establish appro- priate safety and health practices and determine the applica- bility of regulatory limitations prior to use. 2. Referenced Documents 2.1 ASTM Standards:2 A356/A356M Specification for Steel C","author":[{"dropping-particle":"","family":"ASTM Int.","given":"","non-dropping-particle":"","parse-names":false,"suffix":""}],"container-title":"Astm","id":"ITEM-1","issue":"C","issued":{"date-parts":[["2014"]]},"page":"1-28","title":"Standard Test Methods for Tension Testing of Metallic Materials 1 - ASTM E8M-13a","type":"article-journal"},"uris":["http://www.mendeley.com/documents/?uuid=062e2f49-076c-4cdd-af00-1a79eb0e6582"]}],"mendeley":{"formattedCitation":"(ASTM INT., 2014)","plainTextFormattedCitation":"(ASTM INT., 2014)","previouslyFormattedCitation":"[38]"},"properties":{"noteIndex":0},"schema":"https://github.com/citation-style-language/schema/raw/master/csl-citation.json"}</w:instrText>
      </w:r>
      <w:r w:rsidR="004F0297">
        <w:rPr>
          <w:lang w:val="en-US"/>
        </w:rPr>
        <w:fldChar w:fldCharType="separate"/>
      </w:r>
      <w:r w:rsidR="003450BF" w:rsidRPr="003450BF">
        <w:rPr>
          <w:noProof/>
          <w:lang w:val="en-US"/>
        </w:rPr>
        <w:t>(ASTM INT., 2014)</w:t>
      </w:r>
      <w:ins w:id="921" w:author="Calil Amaral" w:date="2019-10-31T23:26:00Z">
        <w:r w:rsidR="004F0297">
          <w:rPr>
            <w:lang w:val="en-US"/>
          </w:rPr>
          <w:fldChar w:fldCharType="end"/>
        </w:r>
      </w:ins>
      <w:ins w:id="922" w:author="Calil Amaral" w:date="2019-10-31T23:29:00Z">
        <w:r w:rsidR="004F0297">
          <w:rPr>
            <w:lang w:val="en-US"/>
          </w:rPr>
          <w:t xml:space="preserve"> was developed and is illustrated in</w:t>
        </w:r>
      </w:ins>
      <w:ins w:id="923" w:author="Calil Amaral" w:date="2019-11-01T00:06:00Z">
        <w:r w:rsidR="00163C41">
          <w:rPr>
            <w:lang w:val="en-US"/>
          </w:rPr>
          <w:t xml:space="preserve"> </w:t>
        </w:r>
      </w:ins>
      <w:ins w:id="924" w:author="Calil Amaral" w:date="2019-11-01T00:07:00Z">
        <w:r w:rsidR="00163C41">
          <w:rPr>
            <w:lang w:val="en-US"/>
          </w:rPr>
          <w:fldChar w:fldCharType="begin"/>
        </w:r>
        <w:r w:rsidR="00163C41">
          <w:rPr>
            <w:lang w:val="en-US"/>
          </w:rPr>
          <w:instrText xml:space="preserve"> REF _Ref21954266 \h </w:instrText>
        </w:r>
      </w:ins>
      <w:r w:rsidR="00163C41">
        <w:rPr>
          <w:lang w:val="en-US"/>
        </w:rPr>
      </w:r>
      <w:r w:rsidR="00163C41">
        <w:rPr>
          <w:lang w:val="en-US"/>
        </w:rPr>
        <w:fldChar w:fldCharType="separate"/>
      </w:r>
      <w:ins w:id="925" w:author="Calil Amaral" w:date="2019-11-01T02:35:00Z">
        <w:r w:rsidR="001D610F" w:rsidRPr="007C19FE">
          <w:rPr>
            <w:lang w:val="en-US"/>
          </w:rPr>
          <w:t xml:space="preserve">Figure </w:t>
        </w:r>
        <w:r w:rsidR="001D610F">
          <w:rPr>
            <w:noProof/>
            <w:lang w:val="en-US"/>
          </w:rPr>
          <w:t>16</w:t>
        </w:r>
      </w:ins>
      <w:ins w:id="926" w:author="Calil Amaral" w:date="2019-11-01T00:07:00Z">
        <w:r w:rsidR="00163C41">
          <w:rPr>
            <w:lang w:val="en-US"/>
          </w:rPr>
          <w:fldChar w:fldCharType="end"/>
        </w:r>
        <w:r w:rsidR="00163C41">
          <w:rPr>
            <w:lang w:val="en-US"/>
          </w:rPr>
          <w:t>.</w:t>
        </w:r>
      </w:ins>
      <w:ins w:id="927" w:author="Calil Amaral" w:date="2019-11-01T00:08:00Z">
        <w:r w:rsidR="00163C41">
          <w:rPr>
            <w:lang w:val="en-US"/>
          </w:rPr>
          <w:t xml:space="preserve"> </w:t>
        </w:r>
      </w:ins>
    </w:p>
    <w:p w14:paraId="4A219B4B" w14:textId="7C402504" w:rsidR="006A5E73" w:rsidRPr="004A41C9" w:rsidRDefault="006A5E73" w:rsidP="006A5E73">
      <w:pPr>
        <w:rPr>
          <w:lang w:val="en-US"/>
        </w:rPr>
      </w:pPr>
      <w:r>
        <w:rPr>
          <w:lang w:val="en-US"/>
        </w:rPr>
        <w:lastRenderedPageBreak/>
        <w:t xml:space="preserve">The next step </w:t>
      </w:r>
      <w:r w:rsidR="002E3E99">
        <w:rPr>
          <w:lang w:val="en-US"/>
        </w:rPr>
        <w:t>will be to</w:t>
      </w:r>
      <w:r>
        <w:rPr>
          <w:lang w:val="en-US"/>
        </w:rPr>
        <w:t xml:space="preserve"> </w:t>
      </w:r>
      <w:r w:rsidR="002E3E99">
        <w:rPr>
          <w:lang w:val="en-US"/>
        </w:rPr>
        <w:t xml:space="preserve">define critical </w:t>
      </w:r>
      <w:ins w:id="928" w:author="Calil Amaral" w:date="2019-11-01T00:10:00Z">
        <w:r w:rsidR="00163C41">
          <w:rPr>
            <w:lang w:val="en-US"/>
          </w:rPr>
          <w:t xml:space="preserve">process </w:t>
        </w:r>
      </w:ins>
      <w:r w:rsidR="002E3E99">
        <w:rPr>
          <w:lang w:val="en-US"/>
        </w:rPr>
        <w:t xml:space="preserve">factors and </w:t>
      </w:r>
      <w:del w:id="929" w:author="Calil Amaral" w:date="2019-11-01T00:10:00Z">
        <w:r w:rsidR="002E3E99" w:rsidDel="00163C41">
          <w:rPr>
            <w:lang w:val="en-US"/>
          </w:rPr>
          <w:delText xml:space="preserve">parameter </w:delText>
        </w:r>
      </w:del>
      <w:r w:rsidR="002E3E99">
        <w:rPr>
          <w:lang w:val="en-US"/>
        </w:rPr>
        <w:t>levels that result in a sta</w:t>
      </w:r>
      <w:r>
        <w:rPr>
          <w:lang w:val="en-US"/>
        </w:rPr>
        <w:t>ble process and dense metallic structures</w:t>
      </w:r>
      <w:r w:rsidR="002E3E99">
        <w:rPr>
          <w:lang w:val="en-US"/>
        </w:rPr>
        <w:t xml:space="preserve"> for the chosen material</w:t>
      </w:r>
      <w:r>
        <w:rPr>
          <w:lang w:val="en-US"/>
        </w:rPr>
        <w:t xml:space="preserve">. </w:t>
      </w:r>
      <w:ins w:id="930" w:author="Calil Amaral" w:date="2019-11-01T00:12:00Z">
        <w:r w:rsidR="00163C41">
          <w:rPr>
            <w:lang w:val="en-US"/>
          </w:rPr>
          <w:t xml:space="preserve">The deposition rate </w:t>
        </w:r>
      </w:ins>
      <w:ins w:id="931" w:author="Calil Amaral" w:date="2019-11-01T00:13:00Z">
        <w:r w:rsidR="00163C41">
          <w:rPr>
            <w:lang w:val="en-US"/>
          </w:rPr>
          <w:t>and</w:t>
        </w:r>
      </w:ins>
      <w:ins w:id="932" w:author="Calil Amaral" w:date="2019-11-01T00:14:00Z">
        <w:r w:rsidR="00163C41">
          <w:rPr>
            <w:lang w:val="en-US"/>
          </w:rPr>
          <w:t xml:space="preserve"> the volume energy are </w:t>
        </w:r>
      </w:ins>
      <w:ins w:id="933" w:author="Calil Amaral" w:date="2019-11-01T00:12:00Z">
        <w:r w:rsidR="00163C41">
          <w:rPr>
            <w:lang w:val="en-US"/>
          </w:rPr>
          <w:t>preliminary factor</w:t>
        </w:r>
      </w:ins>
      <w:ins w:id="934" w:author="Calil Amaral" w:date="2019-11-01T00:14:00Z">
        <w:r w:rsidR="00163C41">
          <w:rPr>
            <w:lang w:val="en-US"/>
          </w:rPr>
          <w:t>s</w:t>
        </w:r>
      </w:ins>
      <w:ins w:id="935" w:author="Calil Amaral" w:date="2019-11-01T00:13:00Z">
        <w:r w:rsidR="00163C41">
          <w:rPr>
            <w:lang w:val="en-US"/>
          </w:rPr>
          <w:t xml:space="preserve"> of choice</w:t>
        </w:r>
      </w:ins>
      <w:ins w:id="936" w:author="Calil Amaral" w:date="2019-11-01T00:15:00Z">
        <w:r w:rsidR="00524566">
          <w:rPr>
            <w:lang w:val="en-US"/>
          </w:rPr>
          <w:t xml:space="preserve"> to take to an experiment</w:t>
        </w:r>
      </w:ins>
      <w:ins w:id="937" w:author="Calil Amaral" w:date="2019-11-01T00:20:00Z">
        <w:r w:rsidR="00524566">
          <w:rPr>
            <w:lang w:val="en-US"/>
          </w:rPr>
          <w:t xml:space="preserve"> </w:t>
        </w:r>
      </w:ins>
      <w:ins w:id="938" w:author="Calil Amaral" w:date="2019-11-01T00:21:00Z">
        <w:r w:rsidR="00524566">
          <w:rPr>
            <w:lang w:val="en-US"/>
          </w:rPr>
          <w:t>due to their impact on temperature history and productivity.</w:t>
        </w:r>
      </w:ins>
      <w:ins w:id="939" w:author="Calil Amaral" w:date="2019-11-01T00:20:00Z">
        <w:r w:rsidR="00524566">
          <w:rPr>
            <w:lang w:val="en-US"/>
          </w:rPr>
          <w:t xml:space="preserve"> </w:t>
        </w:r>
      </w:ins>
    </w:p>
    <w:p w14:paraId="45F749D3" w14:textId="014B8596" w:rsidR="004074C8" w:rsidRPr="00754C55" w:rsidRDefault="007E6C0F" w:rsidP="00754C55">
      <w:pPr>
        <w:rPr>
          <w:lang w:val="en-US"/>
        </w:rPr>
      </w:pPr>
      <w:r>
        <w:rPr>
          <w:lang w:val="en-US"/>
        </w:rPr>
        <w:t xml:space="preserve">On the third stage, the benchmark geometry will be </w:t>
      </w:r>
      <w:r w:rsidR="00B21799">
        <w:rPr>
          <w:lang w:val="en-US"/>
        </w:rPr>
        <w:t>manufactured,</w:t>
      </w:r>
      <w:r>
        <w:rPr>
          <w:lang w:val="en-US"/>
        </w:rPr>
        <w:t xml:space="preserve"> and </w:t>
      </w:r>
      <w:ins w:id="940" w:author="Calil Amaral" w:date="2019-11-01T02:11:00Z">
        <w:r w:rsidR="00B719B1">
          <w:rPr>
            <w:lang w:val="en-US"/>
          </w:rPr>
          <w:t xml:space="preserve">at least two </w:t>
        </w:r>
      </w:ins>
      <w:r>
        <w:rPr>
          <w:lang w:val="en-US"/>
        </w:rPr>
        <w:t>samples</w:t>
      </w:r>
      <w:ins w:id="941" w:author="Calil Amaral" w:date="2019-11-01T02:11:00Z">
        <w:r w:rsidR="00B719B1">
          <w:rPr>
            <w:lang w:val="en-US"/>
          </w:rPr>
          <w:t xml:space="preserve"> </w:t>
        </w:r>
      </w:ins>
      <w:ins w:id="942" w:author="Calil Amaral" w:date="2019-11-01T02:12:00Z">
        <w:r w:rsidR="00B719B1">
          <w:rPr>
            <w:lang w:val="en-US"/>
          </w:rPr>
          <w:t>of each condition</w:t>
        </w:r>
      </w:ins>
      <w:r>
        <w:rPr>
          <w:lang w:val="en-US"/>
        </w:rPr>
        <w:t xml:space="preserve"> will be machined from inside the structure with appropriate geometry in accordance with recommendations from available standards</w:t>
      </w:r>
      <w:ins w:id="943" w:author="Calil Amaral" w:date="2019-11-01T02:26:00Z">
        <w:r w:rsidR="00834510">
          <w:rPr>
            <w:lang w:val="en-US"/>
          </w:rPr>
          <w:t xml:space="preserve">, totalizing at least sixteen samples, considering an experiment </w:t>
        </w:r>
      </w:ins>
      <w:ins w:id="944" w:author="Calil Amaral" w:date="2019-11-01T02:27:00Z">
        <w:r w:rsidR="00834510">
          <w:rPr>
            <w:lang w:val="en-US"/>
          </w:rPr>
          <w:t>with three factors, two levels per factor and two samples per condition</w:t>
        </w:r>
      </w:ins>
      <w:r>
        <w:rPr>
          <w:lang w:val="en-US"/>
        </w:rPr>
        <w:t xml:space="preserve">. The last stage will be to conduct the tensile tests according to recommendations from </w:t>
      </w:r>
      <w:del w:id="945" w:author="Calil Amaral" w:date="2019-11-01T00:22:00Z">
        <w:r w:rsidDel="00524566">
          <w:rPr>
            <w:lang w:val="en-US"/>
          </w:rPr>
          <w:delText>the same standards</w:delText>
        </w:r>
      </w:del>
      <w:ins w:id="946" w:author="Calil Amaral" w:date="2019-11-01T00:22:00Z">
        <w:r w:rsidR="00524566">
          <w:rPr>
            <w:lang w:val="en-US"/>
          </w:rPr>
          <w:t>ASTM E8M-13a</w:t>
        </w:r>
      </w:ins>
      <w:r>
        <w:rPr>
          <w:lang w:val="en-US"/>
        </w:rPr>
        <w:t>, analyze</w:t>
      </w:r>
      <w:r w:rsidR="00754C55">
        <w:rPr>
          <w:lang w:val="en-US"/>
        </w:rPr>
        <w:t xml:space="preserve"> and report</w:t>
      </w:r>
      <w:r>
        <w:rPr>
          <w:lang w:val="en-US"/>
        </w:rPr>
        <w:t xml:space="preserve"> the results, correlating the mechanical properties with selected</w:t>
      </w:r>
      <w:r w:rsidR="00754C55">
        <w:rPr>
          <w:lang w:val="en-US"/>
        </w:rPr>
        <w:t xml:space="preserve"> factors</w:t>
      </w:r>
      <w:r>
        <w:rPr>
          <w:lang w:val="en-US"/>
        </w:rPr>
        <w:t>.</w:t>
      </w:r>
      <w:ins w:id="947" w:author="Calil Amaral" w:date="2019-11-01T02:12:00Z">
        <w:r w:rsidR="00B719B1">
          <w:rPr>
            <w:lang w:val="en-US"/>
          </w:rPr>
          <w:t xml:space="preserve"> </w:t>
        </w:r>
      </w:ins>
      <w:ins w:id="948" w:author="Calil Amaral" w:date="2019-11-01T02:14:00Z">
        <w:r w:rsidR="00B719B1">
          <w:rPr>
            <w:lang w:val="en-US"/>
          </w:rPr>
          <w:t xml:space="preserve">An experiment with more factors and repetitions might be considered depending on the availability of </w:t>
        </w:r>
      </w:ins>
      <w:ins w:id="949" w:author="Calil Amaral" w:date="2019-11-01T02:15:00Z">
        <w:r w:rsidR="00B719B1">
          <w:rPr>
            <w:lang w:val="en-US"/>
          </w:rPr>
          <w:t xml:space="preserve">the </w:t>
        </w:r>
      </w:ins>
      <w:ins w:id="950" w:author="Calil Amaral" w:date="2019-11-01T02:16:00Z">
        <w:r w:rsidR="00B719B1">
          <w:rPr>
            <w:lang w:val="en-US"/>
          </w:rPr>
          <w:t xml:space="preserve">tensile test </w:t>
        </w:r>
      </w:ins>
      <w:ins w:id="951" w:author="Calil Amaral" w:date="2019-11-01T02:15:00Z">
        <w:r w:rsidR="00B719B1">
          <w:rPr>
            <w:lang w:val="en-US"/>
          </w:rPr>
          <w:t>equipment and the chosen material.</w:t>
        </w:r>
      </w:ins>
      <w:ins w:id="952" w:author="Calil Amaral" w:date="2019-11-01T02:13:00Z">
        <w:r w:rsidR="00B719B1">
          <w:rPr>
            <w:lang w:val="en-US"/>
          </w:rPr>
          <w:t xml:space="preserve"> </w:t>
        </w:r>
      </w:ins>
      <w:del w:id="953" w:author="Calil Amaral" w:date="2019-11-01T02:13:00Z">
        <w:r w:rsidR="002C0D4D" w:rsidRPr="00754C55" w:rsidDel="00B719B1">
          <w:rPr>
            <w:lang w:val="en-US"/>
          </w:rPr>
          <w:tab/>
        </w:r>
      </w:del>
      <w:ins w:id="954" w:author="Calil Amaral" w:date="2019-11-01T02:11:00Z">
        <w:r w:rsidR="00B719B1">
          <w:rPr>
            <w:lang w:val="en-US"/>
          </w:rPr>
          <w:t xml:space="preserve"> </w:t>
        </w:r>
      </w:ins>
    </w:p>
    <w:p w14:paraId="3AD7F03B" w14:textId="247ECE7B" w:rsidR="00F60188" w:rsidRPr="001D1C76" w:rsidRDefault="00754C55" w:rsidP="00060ABB">
      <w:pPr>
        <w:pStyle w:val="Heading2"/>
      </w:pPr>
      <w:bookmarkStart w:id="955" w:name="_Toc23173676"/>
      <w:r>
        <w:t>TECHNICAL</w:t>
      </w:r>
      <w:r w:rsidR="00617204">
        <w:t xml:space="preserve"> AND FINANCIAL</w:t>
      </w:r>
      <w:r>
        <w:t xml:space="preserve"> RESOURCES</w:t>
      </w:r>
      <w:bookmarkEnd w:id="955"/>
    </w:p>
    <w:p w14:paraId="3CD8D7A1" w14:textId="2D651109" w:rsidR="00754C55" w:rsidRDefault="00754C55" w:rsidP="00754C55">
      <w:pPr>
        <w:rPr>
          <w:lang w:val="en-US"/>
        </w:rPr>
      </w:pPr>
      <w:r>
        <w:rPr>
          <w:lang w:val="en-US"/>
        </w:rPr>
        <w:t xml:space="preserve">The benchmark geometry will be additively manufactured using the SL1 system, one of the laser systems available at the Precision Engineering Laboratory (LMP). The system is composed by a fiber laser model YLS-10000 from </w:t>
      </w:r>
      <w:r w:rsidR="00C97619">
        <w:rPr>
          <w:lang w:val="en-US"/>
        </w:rPr>
        <w:t>IPG Photonics, with wavelength of 1064nm</w:t>
      </w:r>
      <w:ins w:id="956" w:author="Milton Pereira" w:date="2019-10-21T17:22:00Z">
        <w:r w:rsidR="00436723">
          <w:rPr>
            <w:lang w:val="en-US"/>
          </w:rPr>
          <w:t xml:space="preserve">, maximum power of 10000W, </w:t>
        </w:r>
      </w:ins>
      <w:del w:id="957" w:author="Milton Pereira" w:date="2019-10-21T17:22:00Z">
        <w:r w:rsidR="00BC34D3" w:rsidDel="00436723">
          <w:rPr>
            <w:lang w:val="en-US"/>
          </w:rPr>
          <w:delText xml:space="preserve"> </w:delText>
        </w:r>
      </w:del>
      <w:r w:rsidR="00BC34D3">
        <w:rPr>
          <w:lang w:val="en-US"/>
        </w:rPr>
        <w:t xml:space="preserve">and optic system with 300mm focal length delivering the beam with diameter </w:t>
      </w:r>
      <w:r w:rsidR="00C97619">
        <w:rPr>
          <w:lang w:val="en-US"/>
        </w:rPr>
        <w:t>880</w:t>
      </w:r>
      <m:oMath>
        <m:r>
          <w:rPr>
            <w:rFonts w:ascii="Cambria Math" w:hAnsi="Cambria Math"/>
            <w:lang w:val="en-US"/>
          </w:rPr>
          <m:t xml:space="preserve"> μm</m:t>
        </m:r>
      </m:oMath>
      <w:r w:rsidR="00C97619">
        <w:rPr>
          <w:rFonts w:eastAsiaTheme="minorEastAsia"/>
          <w:lang w:val="en-US"/>
        </w:rPr>
        <w:t xml:space="preserve"> on the focal point</w:t>
      </w:r>
      <w:r>
        <w:rPr>
          <w:lang w:val="en-US"/>
        </w:rPr>
        <w:t>.</w:t>
      </w:r>
      <w:r w:rsidR="00C97619">
        <w:rPr>
          <w:lang w:val="en-US"/>
        </w:rPr>
        <w:t xml:space="preserve"> The system is</w:t>
      </w:r>
      <w:r w:rsidR="00BC34D3">
        <w:rPr>
          <w:lang w:val="en-US"/>
        </w:rPr>
        <w:t xml:space="preserve"> also</w:t>
      </w:r>
      <w:r w:rsidR="00C97619">
        <w:rPr>
          <w:lang w:val="en-US"/>
        </w:rPr>
        <w:t xml:space="preserve"> connected to a three-axis CNC machine</w:t>
      </w:r>
      <w:r w:rsidR="00BC34D3">
        <w:rPr>
          <w:lang w:val="en-US"/>
        </w:rPr>
        <w:t>, a disc powder feeder system and gas lines which combined deliver</w:t>
      </w:r>
      <w:r w:rsidR="00164600">
        <w:rPr>
          <w:lang w:val="en-US"/>
        </w:rPr>
        <w:t xml:space="preserve"> up to 30g/min of powder with 20 l/min gas flow rate in a build volume of 300mm x 300mm x 300mm</w:t>
      </w:r>
      <w:r w:rsidR="00BC34D3">
        <w:rPr>
          <w:lang w:val="en-US"/>
        </w:rPr>
        <w:t>.</w:t>
      </w:r>
    </w:p>
    <w:p w14:paraId="5A1FFD46" w14:textId="28520E82" w:rsidR="00C75D83" w:rsidRDefault="0036280A">
      <w:pPr>
        <w:ind w:firstLine="426"/>
        <w:rPr>
          <w:ins w:id="958" w:author="Calil Amaral" w:date="2019-11-01T02:16:00Z"/>
          <w:lang w:val="en-US"/>
        </w:rPr>
      </w:pPr>
      <w:r>
        <w:rPr>
          <w:lang w:val="en-US"/>
        </w:rPr>
        <w:t xml:space="preserve">The tensile tests will be </w:t>
      </w:r>
      <w:r w:rsidR="006F7AED">
        <w:rPr>
          <w:lang w:val="en-US"/>
        </w:rPr>
        <w:t>performed</w:t>
      </w:r>
      <w:r>
        <w:rPr>
          <w:lang w:val="en-US"/>
        </w:rPr>
        <w:t xml:space="preserve"> at </w:t>
      </w:r>
      <w:proofErr w:type="spellStart"/>
      <w:r>
        <w:rPr>
          <w:lang w:val="en-US"/>
        </w:rPr>
        <w:t>LabMat</w:t>
      </w:r>
      <w:proofErr w:type="spellEnd"/>
      <w:r>
        <w:rPr>
          <w:lang w:val="en-US"/>
        </w:rPr>
        <w:t xml:space="preserve"> using the MTS Criterion Model 45 with </w:t>
      </w:r>
      <w:r w:rsidR="006F7AED">
        <w:rPr>
          <w:lang w:val="en-US"/>
        </w:rPr>
        <w:t xml:space="preserve">10kN capacity. Powder characterization and microstructure analysis will be conducted using optical and scanning electron microscopy as needed. A summary of the main </w:t>
      </w:r>
      <w:r w:rsidR="00164600">
        <w:rPr>
          <w:lang w:val="en-US"/>
        </w:rPr>
        <w:t xml:space="preserve">equipment </w:t>
      </w:r>
      <w:r w:rsidR="006F7AED">
        <w:rPr>
          <w:lang w:val="en-US"/>
        </w:rPr>
        <w:t xml:space="preserve">resources </w:t>
      </w:r>
      <w:r w:rsidR="00164600">
        <w:rPr>
          <w:lang w:val="en-US"/>
        </w:rPr>
        <w:t xml:space="preserve">that will be used </w:t>
      </w:r>
      <w:r w:rsidR="006F7AED">
        <w:rPr>
          <w:lang w:val="en-US"/>
        </w:rPr>
        <w:t>is listed</w:t>
      </w:r>
      <w:r w:rsidR="00164600">
        <w:rPr>
          <w:lang w:val="en-US"/>
        </w:rPr>
        <w:t xml:space="preserve"> in </w:t>
      </w:r>
      <w:r w:rsidR="00164600">
        <w:rPr>
          <w:lang w:val="en-US"/>
        </w:rPr>
        <w:fldChar w:fldCharType="begin"/>
      </w:r>
      <w:r w:rsidR="00164600">
        <w:rPr>
          <w:lang w:val="en-US"/>
        </w:rPr>
        <w:instrText xml:space="preserve"> REF _Ref21951732 \h </w:instrText>
      </w:r>
      <w:r w:rsidR="00164600">
        <w:rPr>
          <w:lang w:val="en-US"/>
        </w:rPr>
      </w:r>
      <w:r w:rsidR="00164600">
        <w:rPr>
          <w:lang w:val="en-US"/>
        </w:rPr>
        <w:fldChar w:fldCharType="separate"/>
      </w:r>
      <w:ins w:id="959" w:author="Calil Amaral" w:date="2019-11-01T02:35:00Z">
        <w:r w:rsidR="001D610F" w:rsidRPr="001B33AF">
          <w:rPr>
            <w:lang w:val="en-US"/>
          </w:rPr>
          <w:t xml:space="preserve">Table </w:t>
        </w:r>
        <w:r w:rsidR="001D610F">
          <w:rPr>
            <w:noProof/>
            <w:lang w:val="en-US"/>
          </w:rPr>
          <w:t>2</w:t>
        </w:r>
      </w:ins>
      <w:del w:id="960" w:author="Calil Amaral" w:date="2019-10-28T15:52:00Z">
        <w:r w:rsidR="001B6890" w:rsidRPr="001B33AF" w:rsidDel="00EE4CE3">
          <w:rPr>
            <w:lang w:val="en-US"/>
          </w:rPr>
          <w:delText xml:space="preserve">Table </w:delText>
        </w:r>
        <w:r w:rsidR="001B6890" w:rsidDel="00EE4CE3">
          <w:rPr>
            <w:noProof/>
            <w:lang w:val="en-US"/>
          </w:rPr>
          <w:delText>3</w:delText>
        </w:r>
      </w:del>
      <w:r w:rsidR="00164600">
        <w:rPr>
          <w:lang w:val="en-US"/>
        </w:rPr>
        <w:fldChar w:fldCharType="end"/>
      </w:r>
      <w:r w:rsidR="00164600">
        <w:rPr>
          <w:lang w:val="en-US"/>
        </w:rPr>
        <w:t>. In a scenario of no partnership with industry, iron powder available at LMP will be selected as feedstock material and up to two cylinders of inert gas will be provided by the author.</w:t>
      </w:r>
      <w:ins w:id="961" w:author="Calil Amaral" w:date="2019-11-01T02:29:00Z">
        <w:r w:rsidR="00CA3217">
          <w:rPr>
            <w:lang w:val="en-US"/>
          </w:rPr>
          <w:t xml:space="preserve"> Approximately </w:t>
        </w:r>
      </w:ins>
      <w:ins w:id="962" w:author="Calil Amaral" w:date="2019-11-01T02:32:00Z">
        <w:r w:rsidR="00CA3217">
          <w:rPr>
            <w:lang w:val="en-US"/>
          </w:rPr>
          <w:t>13</w:t>
        </w:r>
      </w:ins>
      <w:ins w:id="963" w:author="Calil Amaral" w:date="2019-11-01T02:30:00Z">
        <w:r w:rsidR="00CA3217">
          <w:rPr>
            <w:lang w:val="en-US"/>
          </w:rPr>
          <w:t xml:space="preserve">kg of the material will be needed in order to manufacture </w:t>
        </w:r>
      </w:ins>
      <w:ins w:id="964" w:author="Calil Amaral" w:date="2019-11-01T02:32:00Z">
        <w:r w:rsidR="00CA3217">
          <w:rPr>
            <w:lang w:val="en-US"/>
          </w:rPr>
          <w:t>two benchmark geometries of 1.6kg each,</w:t>
        </w:r>
      </w:ins>
      <w:ins w:id="965" w:author="Calil Amaral" w:date="2019-11-01T02:31:00Z">
        <w:r w:rsidR="00CA3217">
          <w:rPr>
            <w:lang w:val="en-US"/>
          </w:rPr>
          <w:t xml:space="preserve"> considering a deposition efficiency of 25% in mass.</w:t>
        </w:r>
      </w:ins>
      <w:ins w:id="966" w:author="Calil Amaral" w:date="2019-11-01T02:33:00Z">
        <w:r w:rsidR="00CA3217">
          <w:rPr>
            <w:lang w:val="en-US"/>
          </w:rPr>
          <w:t xml:space="preserve"> </w:t>
        </w:r>
      </w:ins>
      <w:bookmarkStart w:id="967" w:name="_GoBack"/>
      <w:bookmarkEnd w:id="967"/>
    </w:p>
    <w:p w14:paraId="260FDC65" w14:textId="4986DC18" w:rsidR="00B719B1" w:rsidRDefault="00B719B1">
      <w:pPr>
        <w:ind w:firstLine="426"/>
        <w:rPr>
          <w:ins w:id="968" w:author="Calil Amaral" w:date="2019-11-01T02:16:00Z"/>
          <w:lang w:val="en-US"/>
        </w:rPr>
      </w:pPr>
    </w:p>
    <w:p w14:paraId="509EFC73" w14:textId="288E24C7" w:rsidR="00C75D83" w:rsidDel="00C75D83" w:rsidRDefault="00C75D83" w:rsidP="0036280A">
      <w:pPr>
        <w:ind w:firstLine="426"/>
        <w:rPr>
          <w:del w:id="969" w:author="Calil Amaral" w:date="2019-10-28T18:11:00Z"/>
          <w:lang w:val="en-US"/>
        </w:rPr>
      </w:pPr>
    </w:p>
    <w:p w14:paraId="12111F9B" w14:textId="5E4BAE4A" w:rsidR="00164600" w:rsidRPr="001B33AF" w:rsidRDefault="00164600" w:rsidP="00164600">
      <w:pPr>
        <w:pStyle w:val="Caption"/>
        <w:keepNext/>
        <w:rPr>
          <w:lang w:val="en-US"/>
        </w:rPr>
      </w:pPr>
      <w:bookmarkStart w:id="970" w:name="_Ref21951732"/>
      <w:r w:rsidRPr="001B33AF">
        <w:rPr>
          <w:lang w:val="en-US"/>
        </w:rPr>
        <w:t xml:space="preserve">Table </w:t>
      </w:r>
      <w:r>
        <w:fldChar w:fldCharType="begin"/>
      </w:r>
      <w:r w:rsidRPr="001B33AF">
        <w:rPr>
          <w:lang w:val="en-US"/>
        </w:rPr>
        <w:instrText xml:space="preserve"> SEQ Table \* ARABIC </w:instrText>
      </w:r>
      <w:r>
        <w:fldChar w:fldCharType="separate"/>
      </w:r>
      <w:ins w:id="971" w:author="Calil Amaral" w:date="2019-11-01T02:35:00Z">
        <w:r w:rsidR="001D610F">
          <w:rPr>
            <w:noProof/>
            <w:lang w:val="en-US"/>
          </w:rPr>
          <w:t>2</w:t>
        </w:r>
      </w:ins>
      <w:del w:id="972" w:author="Calil Amaral" w:date="2019-10-28T15:52:00Z">
        <w:r w:rsidR="001B6890" w:rsidDel="00EE4CE3">
          <w:rPr>
            <w:noProof/>
            <w:lang w:val="en-US"/>
          </w:rPr>
          <w:delText>3</w:delText>
        </w:r>
      </w:del>
      <w:r>
        <w:fldChar w:fldCharType="end"/>
      </w:r>
      <w:bookmarkEnd w:id="970"/>
      <w:r w:rsidRPr="001B33AF">
        <w:rPr>
          <w:lang w:val="en-US"/>
        </w:rPr>
        <w:t xml:space="preserve"> - List of </w:t>
      </w:r>
      <w:r w:rsidR="001B33AF" w:rsidRPr="001B33AF">
        <w:rPr>
          <w:lang w:val="en-US"/>
        </w:rPr>
        <w:t xml:space="preserve">equipment </w:t>
      </w:r>
      <w:r w:rsidRPr="001B33AF">
        <w:rPr>
          <w:lang w:val="en-US"/>
        </w:rPr>
        <w:t>resources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3827"/>
        <w:gridCol w:w="1978"/>
      </w:tblGrid>
      <w:tr w:rsidR="006F7AED" w:rsidRPr="00524566" w14:paraId="39ADBF49" w14:textId="77777777" w:rsidTr="002962F5">
        <w:tc>
          <w:tcPr>
            <w:tcW w:w="3256" w:type="dxa"/>
            <w:tcBorders>
              <w:top w:val="single" w:sz="4" w:space="0" w:color="auto"/>
              <w:bottom w:val="single" w:sz="4" w:space="0" w:color="auto"/>
            </w:tcBorders>
          </w:tcPr>
          <w:p w14:paraId="306CDA3A" w14:textId="07EC3EEC" w:rsidR="006F7AED" w:rsidRPr="004A41C9" w:rsidRDefault="006F7AED" w:rsidP="002962F5">
            <w:pPr>
              <w:spacing w:line="276" w:lineRule="auto"/>
              <w:ind w:firstLine="0"/>
            </w:pPr>
            <w:r w:rsidRPr="004A41C9">
              <w:t>Activity</w:t>
            </w:r>
          </w:p>
        </w:tc>
        <w:tc>
          <w:tcPr>
            <w:tcW w:w="3827" w:type="dxa"/>
            <w:tcBorders>
              <w:top w:val="single" w:sz="4" w:space="0" w:color="auto"/>
              <w:bottom w:val="single" w:sz="4" w:space="0" w:color="auto"/>
            </w:tcBorders>
          </w:tcPr>
          <w:p w14:paraId="5AFC9D24" w14:textId="7E650662" w:rsidR="006F7AED" w:rsidRPr="0094365A" w:rsidRDefault="006F7AED" w:rsidP="002962F5">
            <w:pPr>
              <w:spacing w:line="276" w:lineRule="auto"/>
              <w:ind w:firstLine="0"/>
            </w:pPr>
            <w:r w:rsidRPr="00637DFB">
              <w:t>Eq</w:t>
            </w:r>
            <w:r w:rsidRPr="0094365A">
              <w:t>uipment</w:t>
            </w:r>
          </w:p>
        </w:tc>
        <w:tc>
          <w:tcPr>
            <w:tcW w:w="1978" w:type="dxa"/>
            <w:tcBorders>
              <w:top w:val="single" w:sz="4" w:space="0" w:color="auto"/>
              <w:bottom w:val="single" w:sz="4" w:space="0" w:color="auto"/>
            </w:tcBorders>
          </w:tcPr>
          <w:p w14:paraId="28254AA7" w14:textId="05DDD810" w:rsidR="006F7AED" w:rsidRPr="0094365A" w:rsidRDefault="006F7AED" w:rsidP="002962F5">
            <w:pPr>
              <w:spacing w:line="276" w:lineRule="auto"/>
              <w:ind w:firstLine="0"/>
            </w:pPr>
            <w:r w:rsidRPr="0094365A">
              <w:t>Laboratory</w:t>
            </w:r>
          </w:p>
        </w:tc>
      </w:tr>
      <w:tr w:rsidR="006F7AED" w:rsidRPr="00524566" w14:paraId="44AE3BF7" w14:textId="77777777" w:rsidTr="002962F5">
        <w:tc>
          <w:tcPr>
            <w:tcW w:w="3256" w:type="dxa"/>
            <w:tcBorders>
              <w:top w:val="single" w:sz="4" w:space="0" w:color="auto"/>
            </w:tcBorders>
          </w:tcPr>
          <w:p w14:paraId="59902C75" w14:textId="4A5C6CA4" w:rsidR="006F7AED" w:rsidRPr="00524566" w:rsidRDefault="006F7AED" w:rsidP="002962F5">
            <w:pPr>
              <w:spacing w:line="276" w:lineRule="auto"/>
              <w:ind w:firstLine="0"/>
            </w:pPr>
            <w:r w:rsidRPr="00524566">
              <w:t>Optical microscopy</w:t>
            </w:r>
          </w:p>
        </w:tc>
        <w:tc>
          <w:tcPr>
            <w:tcW w:w="3827" w:type="dxa"/>
            <w:tcBorders>
              <w:top w:val="single" w:sz="4" w:space="0" w:color="auto"/>
            </w:tcBorders>
          </w:tcPr>
          <w:p w14:paraId="0B0675A6" w14:textId="21335BB9" w:rsidR="006F7AED" w:rsidRPr="00524566" w:rsidRDefault="006F7AED" w:rsidP="002962F5">
            <w:pPr>
              <w:spacing w:line="276" w:lineRule="auto"/>
              <w:ind w:firstLine="0"/>
            </w:pPr>
            <w:r w:rsidRPr="00524566">
              <w:t>Leica ® DM 4000 MLED</w:t>
            </w:r>
          </w:p>
        </w:tc>
        <w:tc>
          <w:tcPr>
            <w:tcW w:w="1978" w:type="dxa"/>
            <w:tcBorders>
              <w:top w:val="single" w:sz="4" w:space="0" w:color="auto"/>
            </w:tcBorders>
          </w:tcPr>
          <w:p w14:paraId="11DC1F6C" w14:textId="3AD30B31" w:rsidR="006F7AED" w:rsidRPr="00524566" w:rsidRDefault="006F7AED" w:rsidP="002962F5">
            <w:pPr>
              <w:spacing w:line="276" w:lineRule="auto"/>
              <w:ind w:firstLine="0"/>
            </w:pPr>
            <w:proofErr w:type="spellStart"/>
            <w:r w:rsidRPr="00524566">
              <w:t>LabMat</w:t>
            </w:r>
            <w:proofErr w:type="spellEnd"/>
          </w:p>
        </w:tc>
      </w:tr>
      <w:tr w:rsidR="006F7AED" w:rsidRPr="00524566" w14:paraId="160CEEB2" w14:textId="77777777" w:rsidTr="002962F5">
        <w:tc>
          <w:tcPr>
            <w:tcW w:w="3256" w:type="dxa"/>
          </w:tcPr>
          <w:p w14:paraId="6B3F4260" w14:textId="16368460" w:rsidR="006F7AED" w:rsidRPr="00524566" w:rsidRDefault="006F7AED" w:rsidP="002962F5">
            <w:pPr>
              <w:spacing w:line="276" w:lineRule="auto"/>
              <w:ind w:firstLine="0"/>
            </w:pPr>
            <w:r w:rsidRPr="00524566">
              <w:t>Scanning electron microscopy</w:t>
            </w:r>
          </w:p>
        </w:tc>
        <w:tc>
          <w:tcPr>
            <w:tcW w:w="3827" w:type="dxa"/>
          </w:tcPr>
          <w:p w14:paraId="74E2604C" w14:textId="423B9531" w:rsidR="006F7AED" w:rsidRPr="00524566" w:rsidRDefault="006F7AED" w:rsidP="002962F5">
            <w:pPr>
              <w:spacing w:line="276" w:lineRule="auto"/>
              <w:ind w:firstLine="0"/>
            </w:pPr>
            <w:r w:rsidRPr="00524566">
              <w:t>Hitachi ® Tabletop Microscope</w:t>
            </w:r>
          </w:p>
        </w:tc>
        <w:tc>
          <w:tcPr>
            <w:tcW w:w="1978" w:type="dxa"/>
          </w:tcPr>
          <w:p w14:paraId="2B953487" w14:textId="3C151EB8" w:rsidR="006F7AED" w:rsidRPr="00524566" w:rsidRDefault="006F7AED" w:rsidP="002962F5">
            <w:pPr>
              <w:spacing w:line="276" w:lineRule="auto"/>
              <w:ind w:firstLine="0"/>
            </w:pPr>
            <w:r w:rsidRPr="00524566">
              <w:t>LMP</w:t>
            </w:r>
          </w:p>
        </w:tc>
      </w:tr>
      <w:tr w:rsidR="006F7AED" w:rsidRPr="00524566" w14:paraId="10DC0307" w14:textId="77777777" w:rsidTr="002962F5">
        <w:tc>
          <w:tcPr>
            <w:tcW w:w="3256" w:type="dxa"/>
          </w:tcPr>
          <w:p w14:paraId="092DD95E" w14:textId="167CC275" w:rsidR="006F7AED" w:rsidRPr="00524566" w:rsidRDefault="002962F5" w:rsidP="002962F5">
            <w:pPr>
              <w:spacing w:line="276" w:lineRule="auto"/>
              <w:ind w:firstLine="0"/>
            </w:pPr>
            <w:r w:rsidRPr="00524566">
              <w:t>Production of samples</w:t>
            </w:r>
          </w:p>
        </w:tc>
        <w:tc>
          <w:tcPr>
            <w:tcW w:w="3827" w:type="dxa"/>
          </w:tcPr>
          <w:p w14:paraId="3EF88F30" w14:textId="79EAA7BF" w:rsidR="006F7AED" w:rsidRPr="00524566" w:rsidRDefault="002962F5" w:rsidP="002962F5">
            <w:pPr>
              <w:spacing w:line="276" w:lineRule="auto"/>
              <w:ind w:firstLine="0"/>
            </w:pPr>
            <w:r w:rsidRPr="00524566">
              <w:t>Laser source</w:t>
            </w:r>
          </w:p>
        </w:tc>
        <w:tc>
          <w:tcPr>
            <w:tcW w:w="1978" w:type="dxa"/>
          </w:tcPr>
          <w:p w14:paraId="609A0C70" w14:textId="159EB643" w:rsidR="006F7AED" w:rsidRPr="00524566" w:rsidRDefault="002962F5" w:rsidP="002962F5">
            <w:pPr>
              <w:spacing w:line="276" w:lineRule="auto"/>
              <w:ind w:firstLine="0"/>
            </w:pPr>
            <w:r w:rsidRPr="00524566">
              <w:t>LMP</w:t>
            </w:r>
          </w:p>
        </w:tc>
      </w:tr>
      <w:tr w:rsidR="006F7AED" w:rsidRPr="00524566" w14:paraId="3169E60E" w14:textId="77777777" w:rsidTr="002962F5">
        <w:tc>
          <w:tcPr>
            <w:tcW w:w="3256" w:type="dxa"/>
          </w:tcPr>
          <w:p w14:paraId="636CCAF4" w14:textId="60649E59" w:rsidR="006F7AED" w:rsidRPr="00524566" w:rsidRDefault="002962F5" w:rsidP="002962F5">
            <w:pPr>
              <w:spacing w:line="276" w:lineRule="auto"/>
              <w:ind w:firstLine="0"/>
            </w:pPr>
            <w:r w:rsidRPr="00524566">
              <w:t>Production of samples</w:t>
            </w:r>
          </w:p>
        </w:tc>
        <w:tc>
          <w:tcPr>
            <w:tcW w:w="3827" w:type="dxa"/>
          </w:tcPr>
          <w:p w14:paraId="5FB2E14F" w14:textId="48540A53" w:rsidR="002962F5" w:rsidRPr="00524566" w:rsidRDefault="002962F5" w:rsidP="002962F5">
            <w:pPr>
              <w:spacing w:line="276" w:lineRule="auto"/>
              <w:ind w:firstLine="0"/>
            </w:pPr>
            <w:r w:rsidRPr="00524566">
              <w:t>Powder feeder</w:t>
            </w:r>
          </w:p>
        </w:tc>
        <w:tc>
          <w:tcPr>
            <w:tcW w:w="1978" w:type="dxa"/>
          </w:tcPr>
          <w:p w14:paraId="6C7A7867" w14:textId="0A81E2F4" w:rsidR="006F7AED" w:rsidRPr="00524566" w:rsidRDefault="002962F5" w:rsidP="002962F5">
            <w:pPr>
              <w:spacing w:line="276" w:lineRule="auto"/>
              <w:ind w:firstLine="0"/>
            </w:pPr>
            <w:r w:rsidRPr="00524566">
              <w:t>LMP</w:t>
            </w:r>
          </w:p>
        </w:tc>
      </w:tr>
      <w:tr w:rsidR="002962F5" w:rsidRPr="00524566" w14:paraId="3EC9BAFC" w14:textId="77777777" w:rsidTr="002962F5">
        <w:tc>
          <w:tcPr>
            <w:tcW w:w="3256" w:type="dxa"/>
          </w:tcPr>
          <w:p w14:paraId="5A937B78" w14:textId="3533CFEB" w:rsidR="002962F5" w:rsidRPr="00524566" w:rsidRDefault="002962F5" w:rsidP="002962F5">
            <w:pPr>
              <w:spacing w:line="276" w:lineRule="auto"/>
              <w:ind w:firstLine="0"/>
            </w:pPr>
            <w:r w:rsidRPr="00524566">
              <w:t>Production of samples</w:t>
            </w:r>
          </w:p>
        </w:tc>
        <w:tc>
          <w:tcPr>
            <w:tcW w:w="3827" w:type="dxa"/>
          </w:tcPr>
          <w:p w14:paraId="66F490CB" w14:textId="7C5EAF68" w:rsidR="002962F5" w:rsidRPr="00524566" w:rsidRDefault="002962F5" w:rsidP="002962F5">
            <w:pPr>
              <w:spacing w:line="276" w:lineRule="auto"/>
              <w:ind w:firstLine="0"/>
            </w:pPr>
            <w:r w:rsidRPr="00524566">
              <w:t>CNC</w:t>
            </w:r>
          </w:p>
        </w:tc>
        <w:tc>
          <w:tcPr>
            <w:tcW w:w="1978" w:type="dxa"/>
          </w:tcPr>
          <w:p w14:paraId="4F63B2A8" w14:textId="33EC5EF1" w:rsidR="002962F5" w:rsidRPr="00524566" w:rsidRDefault="002962F5" w:rsidP="002962F5">
            <w:pPr>
              <w:spacing w:line="276" w:lineRule="auto"/>
              <w:ind w:firstLine="0"/>
            </w:pPr>
            <w:r w:rsidRPr="00524566">
              <w:t>LMP</w:t>
            </w:r>
          </w:p>
        </w:tc>
      </w:tr>
      <w:tr w:rsidR="002962F5" w:rsidRPr="00524566" w14:paraId="3845ADC1" w14:textId="77777777" w:rsidTr="002962F5">
        <w:tc>
          <w:tcPr>
            <w:tcW w:w="3256" w:type="dxa"/>
            <w:tcBorders>
              <w:bottom w:val="single" w:sz="4" w:space="0" w:color="auto"/>
            </w:tcBorders>
          </w:tcPr>
          <w:p w14:paraId="7B590092" w14:textId="1F6AB2EB" w:rsidR="002962F5" w:rsidRPr="00524566" w:rsidRDefault="002962F5" w:rsidP="002962F5">
            <w:pPr>
              <w:spacing w:line="276" w:lineRule="auto"/>
              <w:ind w:firstLine="0"/>
            </w:pPr>
            <w:r w:rsidRPr="00524566">
              <w:t>Tensile test</w:t>
            </w:r>
          </w:p>
        </w:tc>
        <w:tc>
          <w:tcPr>
            <w:tcW w:w="3827" w:type="dxa"/>
            <w:tcBorders>
              <w:bottom w:val="single" w:sz="4" w:space="0" w:color="auto"/>
            </w:tcBorders>
          </w:tcPr>
          <w:p w14:paraId="2077D6D4" w14:textId="1B817645" w:rsidR="002962F5" w:rsidRPr="00524566" w:rsidRDefault="002962F5" w:rsidP="002962F5">
            <w:pPr>
              <w:spacing w:line="276" w:lineRule="auto"/>
              <w:ind w:firstLine="0"/>
            </w:pPr>
            <w:r w:rsidRPr="00524566">
              <w:t>MTS Criterion Model 45</w:t>
            </w:r>
          </w:p>
        </w:tc>
        <w:tc>
          <w:tcPr>
            <w:tcW w:w="1978" w:type="dxa"/>
            <w:tcBorders>
              <w:bottom w:val="single" w:sz="4" w:space="0" w:color="auto"/>
            </w:tcBorders>
          </w:tcPr>
          <w:p w14:paraId="30794B2C" w14:textId="43E72B43" w:rsidR="002962F5" w:rsidRPr="00524566" w:rsidRDefault="002962F5" w:rsidP="002962F5">
            <w:pPr>
              <w:spacing w:line="276" w:lineRule="auto"/>
              <w:ind w:firstLine="0"/>
            </w:pPr>
            <w:proofErr w:type="spellStart"/>
            <w:r w:rsidRPr="00524566">
              <w:t>LabMat</w:t>
            </w:r>
            <w:proofErr w:type="spellEnd"/>
          </w:p>
        </w:tc>
      </w:tr>
    </w:tbl>
    <w:p w14:paraId="5C0B4B5A" w14:textId="7B9D9B03" w:rsidR="00D842FE" w:rsidRPr="006F7AED" w:rsidRDefault="006F7AED">
      <w:pPr>
        <w:ind w:firstLine="0"/>
        <w:rPr>
          <w:lang w:val="en-US"/>
        </w:rPr>
        <w:pPrChange w:id="973" w:author="Calil Amaral" w:date="2019-11-01T02:04:00Z">
          <w:pPr>
            <w:ind w:firstLine="426"/>
          </w:pPr>
        </w:pPrChange>
      </w:pPr>
      <w:del w:id="974" w:author="Calil Amaral" w:date="2019-11-01T02:04:00Z">
        <w:r w:rsidDel="00E54E8F">
          <w:rPr>
            <w:lang w:val="en-US"/>
          </w:rPr>
          <w:delText xml:space="preserve"> </w:delText>
        </w:r>
      </w:del>
      <w:del w:id="975" w:author="Calil Amaral" w:date="2019-11-01T02:01:00Z">
        <w:r w:rsidR="00F60188" w:rsidRPr="00754C55" w:rsidDel="00E54E8F">
          <w:rPr>
            <w:lang w:val="en-US"/>
          </w:rPr>
          <w:tab/>
        </w:r>
      </w:del>
    </w:p>
    <w:p w14:paraId="0FED69B1" w14:textId="7A13159C" w:rsidR="00717DFF" w:rsidRPr="00A006BD" w:rsidRDefault="00030839" w:rsidP="004836DE">
      <w:pPr>
        <w:pStyle w:val="Heading1"/>
        <w:numPr>
          <w:ilvl w:val="0"/>
          <w:numId w:val="17"/>
        </w:numPr>
        <w:rPr>
          <w:lang w:val="en-US"/>
        </w:rPr>
      </w:pPr>
      <w:bookmarkStart w:id="976" w:name="_Toc23173677"/>
      <w:r>
        <w:rPr>
          <w:lang w:val="en-US"/>
        </w:rPr>
        <w:t>SCHEDULE</w:t>
      </w:r>
      <w:bookmarkEnd w:id="976"/>
      <w:r>
        <w:rPr>
          <w:lang w:val="en-US"/>
        </w:rPr>
        <w:t xml:space="preserve"> </w:t>
      </w:r>
    </w:p>
    <w:p w14:paraId="6C846AAA" w14:textId="189F523F" w:rsidR="00B911E6" w:rsidRDefault="00030839" w:rsidP="004836DE">
      <w:pPr>
        <w:rPr>
          <w:lang w:val="en-US"/>
        </w:rPr>
      </w:pPr>
      <w:r w:rsidRPr="00030839">
        <w:rPr>
          <w:lang w:val="en-US"/>
        </w:rPr>
        <w:t xml:space="preserve">The main </w:t>
      </w:r>
      <w:r w:rsidR="007C19FE">
        <w:rPr>
          <w:lang w:val="en-US"/>
        </w:rPr>
        <w:t xml:space="preserve">planned activities </w:t>
      </w:r>
      <w:r w:rsidR="00CB4FC1">
        <w:rPr>
          <w:lang w:val="en-US"/>
        </w:rPr>
        <w:t xml:space="preserve">are </w:t>
      </w:r>
      <w:r w:rsidR="007C19FE">
        <w:rPr>
          <w:lang w:val="en-US"/>
        </w:rPr>
        <w:t xml:space="preserve">chronologically listed in </w:t>
      </w:r>
      <w:r w:rsidR="007C19FE">
        <w:rPr>
          <w:lang w:val="en-US"/>
        </w:rPr>
        <w:fldChar w:fldCharType="begin"/>
      </w:r>
      <w:r w:rsidR="007C19FE">
        <w:rPr>
          <w:lang w:val="en-US"/>
        </w:rPr>
        <w:instrText xml:space="preserve"> REF _Ref21954266 \h </w:instrText>
      </w:r>
      <w:r w:rsidR="007C19FE">
        <w:rPr>
          <w:lang w:val="en-US"/>
        </w:rPr>
      </w:r>
      <w:r w:rsidR="007C19FE">
        <w:rPr>
          <w:lang w:val="en-US"/>
        </w:rPr>
        <w:fldChar w:fldCharType="separate"/>
      </w:r>
      <w:ins w:id="977" w:author="Calil Amaral" w:date="2019-11-01T02:35:00Z">
        <w:r w:rsidR="001D610F" w:rsidRPr="007C19FE">
          <w:rPr>
            <w:lang w:val="en-US"/>
          </w:rPr>
          <w:t xml:space="preserve">Figure </w:t>
        </w:r>
        <w:r w:rsidR="001D610F">
          <w:rPr>
            <w:noProof/>
            <w:lang w:val="en-US"/>
          </w:rPr>
          <w:t>16</w:t>
        </w:r>
      </w:ins>
      <w:del w:id="978" w:author="Calil Amaral" w:date="2019-10-28T15:52:00Z">
        <w:r w:rsidR="001B6890" w:rsidRPr="007C19FE" w:rsidDel="00EE4CE3">
          <w:rPr>
            <w:lang w:val="en-US"/>
          </w:rPr>
          <w:delText xml:space="preserve">Figure </w:delText>
        </w:r>
        <w:r w:rsidR="001B6890" w:rsidDel="00EE4CE3">
          <w:rPr>
            <w:noProof/>
            <w:lang w:val="en-US"/>
          </w:rPr>
          <w:delText>15</w:delText>
        </w:r>
      </w:del>
      <w:r w:rsidR="007C19FE">
        <w:rPr>
          <w:lang w:val="en-US"/>
        </w:rPr>
        <w:fldChar w:fldCharType="end"/>
      </w:r>
      <w:r w:rsidR="00CB4FC1">
        <w:rPr>
          <w:lang w:val="en-US"/>
        </w:rPr>
        <w:t xml:space="preserve">. </w:t>
      </w:r>
      <w:r>
        <w:rPr>
          <w:lang w:val="en-US"/>
        </w:rPr>
        <w:t xml:space="preserve"> </w:t>
      </w:r>
    </w:p>
    <w:p w14:paraId="1A8A4FEF" w14:textId="3A163791" w:rsidR="007C19FE" w:rsidRDefault="007C19FE" w:rsidP="007C19FE">
      <w:pPr>
        <w:keepNext/>
        <w:ind w:firstLine="0"/>
      </w:pPr>
      <w:r>
        <w:rPr>
          <w:noProof/>
          <w:lang w:eastAsia="pt-BR"/>
        </w:rPr>
        <w:drawing>
          <wp:inline distT="0" distB="0" distL="0" distR="0" wp14:anchorId="015E97C3" wp14:editId="390382B2">
            <wp:extent cx="5829572" cy="226473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5477" cy="2294223"/>
                    </a:xfrm>
                    <a:prstGeom prst="rect">
                      <a:avLst/>
                    </a:prstGeom>
                  </pic:spPr>
                </pic:pic>
              </a:graphicData>
            </a:graphic>
          </wp:inline>
        </w:drawing>
      </w:r>
    </w:p>
    <w:p w14:paraId="30B68941" w14:textId="5000ABE8" w:rsidR="007C19FE" w:rsidRPr="00030839" w:rsidDel="00E54E8F" w:rsidRDefault="007C19FE" w:rsidP="007C19FE">
      <w:pPr>
        <w:pStyle w:val="Caption"/>
        <w:rPr>
          <w:del w:id="979" w:author="Calil Amaral" w:date="2019-11-01T02:00:00Z"/>
          <w:lang w:val="en-US"/>
        </w:rPr>
      </w:pPr>
      <w:bookmarkStart w:id="980" w:name="_Ref21954266"/>
      <w:r w:rsidRPr="007C19FE">
        <w:rPr>
          <w:lang w:val="en-US"/>
        </w:rPr>
        <w:t xml:space="preserve">Figure </w:t>
      </w:r>
      <w:r>
        <w:rPr>
          <w:i w:val="0"/>
          <w:iCs w:val="0"/>
        </w:rPr>
        <w:fldChar w:fldCharType="begin"/>
      </w:r>
      <w:r w:rsidRPr="007C19FE">
        <w:rPr>
          <w:lang w:val="en-US"/>
        </w:rPr>
        <w:instrText xml:space="preserve"> SEQ Figure \* ARABIC </w:instrText>
      </w:r>
      <w:r>
        <w:rPr>
          <w:i w:val="0"/>
          <w:iCs w:val="0"/>
        </w:rPr>
        <w:fldChar w:fldCharType="separate"/>
      </w:r>
      <w:ins w:id="981" w:author="Calil Amaral" w:date="2019-11-01T02:35:00Z">
        <w:r w:rsidR="001D610F">
          <w:rPr>
            <w:noProof/>
            <w:lang w:val="en-US"/>
          </w:rPr>
          <w:t>16</w:t>
        </w:r>
      </w:ins>
      <w:del w:id="982" w:author="Calil Amaral" w:date="2019-10-28T15:05:00Z">
        <w:r w:rsidR="001B6890" w:rsidDel="00CB24C9">
          <w:rPr>
            <w:noProof/>
            <w:lang w:val="en-US"/>
          </w:rPr>
          <w:delText>15</w:delText>
        </w:r>
      </w:del>
      <w:r>
        <w:rPr>
          <w:i w:val="0"/>
          <w:iCs w:val="0"/>
        </w:rPr>
        <w:fldChar w:fldCharType="end"/>
      </w:r>
      <w:bookmarkEnd w:id="980"/>
      <w:r w:rsidRPr="007C19FE">
        <w:rPr>
          <w:lang w:val="en-US"/>
        </w:rPr>
        <w:t xml:space="preserve"> </w:t>
      </w:r>
      <w:r>
        <w:rPr>
          <w:lang w:val="en-US"/>
        </w:rPr>
        <w:t>–</w:t>
      </w:r>
      <w:r w:rsidRPr="007C19FE">
        <w:rPr>
          <w:lang w:val="en-US"/>
        </w:rPr>
        <w:t xml:space="preserve"> </w:t>
      </w:r>
      <w:r>
        <w:rPr>
          <w:lang w:val="en-US"/>
        </w:rPr>
        <w:t xml:space="preserve">List of planned </w:t>
      </w:r>
      <w:r w:rsidRPr="007C19FE">
        <w:rPr>
          <w:lang w:val="en-US"/>
        </w:rPr>
        <w:t xml:space="preserve">activities and preliminary </w:t>
      </w:r>
      <w:r>
        <w:rPr>
          <w:lang w:val="en-US"/>
        </w:rPr>
        <w:t>deliver dates</w:t>
      </w:r>
    </w:p>
    <w:p w14:paraId="38C6EF43" w14:textId="7FED1760" w:rsidR="00DB319B" w:rsidRPr="00030839" w:rsidRDefault="00DB319B">
      <w:pPr>
        <w:pStyle w:val="Caption"/>
        <w:rPr>
          <w:lang w:val="en-US"/>
        </w:rPr>
        <w:pPrChange w:id="983" w:author="Calil Amaral" w:date="2019-11-01T02:00:00Z">
          <w:pPr>
            <w:ind w:firstLine="0"/>
          </w:pPr>
        </w:pPrChange>
      </w:pPr>
    </w:p>
    <w:p w14:paraId="45A6BD7A" w14:textId="0F3F4513" w:rsidR="002722A9" w:rsidRPr="00646F5E" w:rsidRDefault="00AF5F77" w:rsidP="002722A9">
      <w:pPr>
        <w:pStyle w:val="Heading1"/>
        <w:rPr>
          <w:lang w:val="en-US"/>
        </w:rPr>
      </w:pPr>
      <w:bookmarkStart w:id="984" w:name="_Toc23173678"/>
      <w:commentRangeStart w:id="985"/>
      <w:r>
        <w:rPr>
          <w:lang w:val="en-US"/>
        </w:rPr>
        <w:t>REFERENCES</w:t>
      </w:r>
      <w:commentRangeEnd w:id="985"/>
      <w:r w:rsidR="00E01CFE">
        <w:rPr>
          <w:rStyle w:val="CommentReference"/>
          <w:b w:val="0"/>
        </w:rPr>
        <w:commentReference w:id="985"/>
      </w:r>
      <w:bookmarkEnd w:id="984"/>
    </w:p>
    <w:p w14:paraId="71ABC798" w14:textId="0109CCE5" w:rsidR="003450BF" w:rsidRPr="00834510" w:rsidRDefault="002722A9" w:rsidP="003450BF">
      <w:pPr>
        <w:widowControl w:val="0"/>
        <w:autoSpaceDE w:val="0"/>
        <w:autoSpaceDN w:val="0"/>
        <w:adjustRightInd w:val="0"/>
        <w:spacing w:after="0"/>
        <w:rPr>
          <w:noProof/>
          <w:sz w:val="20"/>
          <w:lang w:val="en-US"/>
          <w:rPrChange w:id="986" w:author="Calil Amaral" w:date="2019-11-01T02:24:00Z">
            <w:rPr>
              <w:noProof/>
              <w:sz w:val="20"/>
            </w:rPr>
          </w:rPrChange>
        </w:rPr>
      </w:pPr>
      <w:r w:rsidRPr="00A006BD">
        <w:rPr>
          <w:lang w:val="en-US"/>
        </w:rPr>
        <w:fldChar w:fldCharType="begin" w:fldLock="1"/>
      </w:r>
      <w:r w:rsidRPr="009E4249">
        <w:rPr>
          <w:lang w:val="en-US"/>
          <w:rPrChange w:id="987" w:author="Calil Amaral" w:date="2019-11-01T01:20:00Z">
            <w:rPr/>
          </w:rPrChange>
        </w:rPr>
        <w:instrText xml:space="preserve">ADDIN Mendeley Bibliography CSL_BIBLIOGRAPHY </w:instrText>
      </w:r>
      <w:r w:rsidRPr="00A006BD">
        <w:rPr>
          <w:lang w:val="en-US"/>
        </w:rPr>
        <w:fldChar w:fldCharType="separate"/>
      </w:r>
      <w:r w:rsidR="003450BF" w:rsidRPr="00834510">
        <w:rPr>
          <w:noProof/>
          <w:sz w:val="20"/>
          <w:lang w:val="en-US"/>
          <w:rPrChange w:id="988" w:author="Calil Amaral" w:date="2019-11-01T02:24:00Z">
            <w:rPr>
              <w:noProof/>
              <w:sz w:val="20"/>
            </w:rPr>
          </w:rPrChange>
        </w:rPr>
        <w:t xml:space="preserve">ANSARI, M. et al. Laser directed energy deposition of water-atomized iron powder: Process optimization and microstructure of single-tracks. </w:t>
      </w:r>
      <w:r w:rsidR="003450BF" w:rsidRPr="00834510">
        <w:rPr>
          <w:b/>
          <w:bCs/>
          <w:noProof/>
          <w:sz w:val="20"/>
          <w:lang w:val="en-US"/>
          <w:rPrChange w:id="989" w:author="Calil Amaral" w:date="2019-11-01T02:24:00Z">
            <w:rPr>
              <w:b/>
              <w:bCs/>
              <w:noProof/>
              <w:sz w:val="20"/>
            </w:rPr>
          </w:rPrChange>
        </w:rPr>
        <w:t>Optics &amp; Laser Technology</w:t>
      </w:r>
      <w:r w:rsidR="003450BF" w:rsidRPr="00834510">
        <w:rPr>
          <w:noProof/>
          <w:sz w:val="20"/>
          <w:lang w:val="en-US"/>
          <w:rPrChange w:id="990" w:author="Calil Amaral" w:date="2019-11-01T02:24:00Z">
            <w:rPr>
              <w:noProof/>
              <w:sz w:val="20"/>
            </w:rPr>
          </w:rPrChange>
        </w:rPr>
        <w:t xml:space="preserve">, v. 112, p. 485–493, 2019. </w:t>
      </w:r>
    </w:p>
    <w:p w14:paraId="661501DC" w14:textId="77777777" w:rsidR="003450BF" w:rsidRPr="00834510" w:rsidRDefault="003450BF" w:rsidP="003450BF">
      <w:pPr>
        <w:widowControl w:val="0"/>
        <w:autoSpaceDE w:val="0"/>
        <w:autoSpaceDN w:val="0"/>
        <w:adjustRightInd w:val="0"/>
        <w:spacing w:after="0"/>
        <w:rPr>
          <w:noProof/>
          <w:sz w:val="20"/>
          <w:lang w:val="en-US"/>
          <w:rPrChange w:id="991" w:author="Calil Amaral" w:date="2019-11-01T02:24:00Z">
            <w:rPr>
              <w:noProof/>
              <w:sz w:val="20"/>
            </w:rPr>
          </w:rPrChange>
        </w:rPr>
      </w:pPr>
      <w:r w:rsidRPr="00834510">
        <w:rPr>
          <w:noProof/>
          <w:sz w:val="20"/>
          <w:lang w:val="en-US"/>
          <w:rPrChange w:id="992" w:author="Calil Amaral" w:date="2019-11-01T02:24:00Z">
            <w:rPr>
              <w:noProof/>
              <w:sz w:val="20"/>
            </w:rPr>
          </w:rPrChange>
        </w:rPr>
        <w:t xml:space="preserve">ASHBY, M. </w:t>
      </w:r>
      <w:r w:rsidRPr="00834510">
        <w:rPr>
          <w:b/>
          <w:bCs/>
          <w:noProof/>
          <w:sz w:val="20"/>
          <w:lang w:val="en-US"/>
          <w:rPrChange w:id="993" w:author="Calil Amaral" w:date="2019-11-01T02:24:00Z">
            <w:rPr>
              <w:b/>
              <w:bCs/>
              <w:noProof/>
              <w:sz w:val="20"/>
            </w:rPr>
          </w:rPrChange>
        </w:rPr>
        <w:t>Materials selection in mechanical design: Fourth edition</w:t>
      </w:r>
      <w:r w:rsidRPr="00834510">
        <w:rPr>
          <w:noProof/>
          <w:sz w:val="20"/>
          <w:lang w:val="en-US"/>
          <w:rPrChange w:id="994" w:author="Calil Amaral" w:date="2019-11-01T02:24:00Z">
            <w:rPr>
              <w:noProof/>
              <w:sz w:val="20"/>
            </w:rPr>
          </w:rPrChange>
        </w:rPr>
        <w:t xml:space="preserve">. 4th. ed. Burlington: Elsevier, 2011. </w:t>
      </w:r>
    </w:p>
    <w:p w14:paraId="4EF547A3" w14:textId="77777777" w:rsidR="003450BF" w:rsidRPr="00834510" w:rsidRDefault="003450BF" w:rsidP="003450BF">
      <w:pPr>
        <w:widowControl w:val="0"/>
        <w:autoSpaceDE w:val="0"/>
        <w:autoSpaceDN w:val="0"/>
        <w:adjustRightInd w:val="0"/>
        <w:spacing w:after="0"/>
        <w:rPr>
          <w:noProof/>
          <w:sz w:val="20"/>
          <w:lang w:val="en-US"/>
          <w:rPrChange w:id="995" w:author="Calil Amaral" w:date="2019-11-01T02:24:00Z">
            <w:rPr>
              <w:noProof/>
              <w:sz w:val="20"/>
            </w:rPr>
          </w:rPrChange>
        </w:rPr>
      </w:pPr>
      <w:r w:rsidRPr="00834510">
        <w:rPr>
          <w:noProof/>
          <w:sz w:val="20"/>
          <w:lang w:val="en-US"/>
          <w:rPrChange w:id="996" w:author="Calil Amaral" w:date="2019-11-01T02:24:00Z">
            <w:rPr>
              <w:noProof/>
              <w:sz w:val="20"/>
            </w:rPr>
          </w:rPrChange>
        </w:rPr>
        <w:t xml:space="preserve">ASTM INT. Standard Test Methods for Tension Testing of Metallic Materials 1 - ASTM E8M-13a. </w:t>
      </w:r>
      <w:r w:rsidRPr="00834510">
        <w:rPr>
          <w:b/>
          <w:bCs/>
          <w:noProof/>
          <w:sz w:val="20"/>
          <w:lang w:val="en-US"/>
          <w:rPrChange w:id="997" w:author="Calil Amaral" w:date="2019-11-01T02:24:00Z">
            <w:rPr>
              <w:b/>
              <w:bCs/>
              <w:noProof/>
              <w:sz w:val="20"/>
            </w:rPr>
          </w:rPrChange>
        </w:rPr>
        <w:t>Astm</w:t>
      </w:r>
      <w:r w:rsidRPr="00834510">
        <w:rPr>
          <w:noProof/>
          <w:sz w:val="20"/>
          <w:lang w:val="en-US"/>
          <w:rPrChange w:id="998" w:author="Calil Amaral" w:date="2019-11-01T02:24:00Z">
            <w:rPr>
              <w:noProof/>
              <w:sz w:val="20"/>
            </w:rPr>
          </w:rPrChange>
        </w:rPr>
        <w:t xml:space="preserve">, n. C, p. 1–28, 2014. </w:t>
      </w:r>
    </w:p>
    <w:p w14:paraId="32CA1594" w14:textId="77777777" w:rsidR="003450BF" w:rsidRPr="00834510" w:rsidRDefault="003450BF" w:rsidP="003450BF">
      <w:pPr>
        <w:widowControl w:val="0"/>
        <w:autoSpaceDE w:val="0"/>
        <w:autoSpaceDN w:val="0"/>
        <w:adjustRightInd w:val="0"/>
        <w:spacing w:after="0"/>
        <w:rPr>
          <w:noProof/>
          <w:sz w:val="20"/>
          <w:lang w:val="en-US"/>
          <w:rPrChange w:id="999" w:author="Calil Amaral" w:date="2019-11-01T02:24:00Z">
            <w:rPr>
              <w:noProof/>
              <w:sz w:val="20"/>
            </w:rPr>
          </w:rPrChange>
        </w:rPr>
      </w:pPr>
      <w:r w:rsidRPr="00834510">
        <w:rPr>
          <w:noProof/>
          <w:sz w:val="20"/>
          <w:lang w:val="en-US"/>
          <w:rPrChange w:id="1000" w:author="Calil Amaral" w:date="2019-11-01T02:24:00Z">
            <w:rPr>
              <w:noProof/>
              <w:sz w:val="20"/>
            </w:rPr>
          </w:rPrChange>
        </w:rPr>
        <w:t xml:space="preserve">ASTM; ISO. F3187 − 16: Standard Guide for Directed Energy Deposition of Metals 1. p. 1–22, 2019. </w:t>
      </w:r>
    </w:p>
    <w:p w14:paraId="0DAA8EAF" w14:textId="77777777" w:rsidR="003450BF" w:rsidRPr="00834510" w:rsidRDefault="003450BF" w:rsidP="003450BF">
      <w:pPr>
        <w:widowControl w:val="0"/>
        <w:autoSpaceDE w:val="0"/>
        <w:autoSpaceDN w:val="0"/>
        <w:adjustRightInd w:val="0"/>
        <w:spacing w:after="0"/>
        <w:rPr>
          <w:noProof/>
          <w:sz w:val="20"/>
          <w:lang w:val="en-US"/>
          <w:rPrChange w:id="1001" w:author="Calil Amaral" w:date="2019-11-01T02:24:00Z">
            <w:rPr>
              <w:noProof/>
              <w:sz w:val="20"/>
            </w:rPr>
          </w:rPrChange>
        </w:rPr>
      </w:pPr>
      <w:r w:rsidRPr="00834510">
        <w:rPr>
          <w:noProof/>
          <w:sz w:val="20"/>
          <w:lang w:val="en-US"/>
          <w:rPrChange w:id="1002" w:author="Calil Amaral" w:date="2019-11-01T02:24:00Z">
            <w:rPr>
              <w:noProof/>
              <w:sz w:val="20"/>
            </w:rPr>
          </w:rPrChange>
        </w:rPr>
        <w:t xml:space="preserve">BAE, C.-J.; DIGGS, A. B.; RAMACHANDRAN, A. Quantification and certification of additive manufacturing materials and processes. In: </w:t>
      </w:r>
      <w:r w:rsidRPr="00834510">
        <w:rPr>
          <w:b/>
          <w:bCs/>
          <w:noProof/>
          <w:sz w:val="20"/>
          <w:lang w:val="en-US"/>
          <w:rPrChange w:id="1003" w:author="Calil Amaral" w:date="2019-11-01T02:24:00Z">
            <w:rPr>
              <w:b/>
              <w:bCs/>
              <w:noProof/>
              <w:sz w:val="20"/>
            </w:rPr>
          </w:rPrChange>
        </w:rPr>
        <w:t>Additive Manufacturing : Materials, Processes, Quantifications and Applications</w:t>
      </w:r>
      <w:r w:rsidRPr="00834510">
        <w:rPr>
          <w:noProof/>
          <w:sz w:val="20"/>
          <w:lang w:val="en-US"/>
          <w:rPrChange w:id="1004" w:author="Calil Amaral" w:date="2019-11-01T02:24:00Z">
            <w:rPr>
              <w:noProof/>
              <w:sz w:val="20"/>
            </w:rPr>
          </w:rPrChange>
        </w:rPr>
        <w:t xml:space="preserve">. Cambridge, MA: Butterworth-Heinemann, 2018. p. 181–213. </w:t>
      </w:r>
    </w:p>
    <w:p w14:paraId="633080BA" w14:textId="77777777" w:rsidR="003450BF" w:rsidRPr="00834510" w:rsidRDefault="003450BF" w:rsidP="003450BF">
      <w:pPr>
        <w:widowControl w:val="0"/>
        <w:autoSpaceDE w:val="0"/>
        <w:autoSpaceDN w:val="0"/>
        <w:adjustRightInd w:val="0"/>
        <w:spacing w:after="0"/>
        <w:rPr>
          <w:noProof/>
          <w:sz w:val="20"/>
          <w:lang w:val="en-US"/>
          <w:rPrChange w:id="1005" w:author="Calil Amaral" w:date="2019-11-01T02:24:00Z">
            <w:rPr>
              <w:noProof/>
              <w:sz w:val="20"/>
            </w:rPr>
          </w:rPrChange>
        </w:rPr>
      </w:pPr>
      <w:r w:rsidRPr="00834510">
        <w:rPr>
          <w:noProof/>
          <w:sz w:val="20"/>
          <w:lang w:val="en-US"/>
          <w:rPrChange w:id="1006" w:author="Calil Amaral" w:date="2019-11-01T02:24:00Z">
            <w:rPr>
              <w:noProof/>
              <w:sz w:val="20"/>
            </w:rPr>
          </w:rPrChange>
        </w:rPr>
        <w:t xml:space="preserve">BOURELL, D. L.; LEU, M. C. .; ROSEN, D. W. </w:t>
      </w:r>
      <w:r w:rsidRPr="00834510">
        <w:rPr>
          <w:b/>
          <w:bCs/>
          <w:noProof/>
          <w:sz w:val="20"/>
          <w:lang w:val="en-US"/>
          <w:rPrChange w:id="1007" w:author="Calil Amaral" w:date="2019-11-01T02:24:00Z">
            <w:rPr>
              <w:b/>
              <w:bCs/>
              <w:noProof/>
              <w:sz w:val="20"/>
            </w:rPr>
          </w:rPrChange>
        </w:rPr>
        <w:t>Roadmap for Additive Manufacturing: Identifying the Future of Freeform ProcessingThe University of Texas at Austin</w:t>
      </w:r>
      <w:r w:rsidRPr="00834510">
        <w:rPr>
          <w:noProof/>
          <w:sz w:val="20"/>
          <w:lang w:val="en-US"/>
          <w:rPrChange w:id="1008" w:author="Calil Amaral" w:date="2019-11-01T02:24:00Z">
            <w:rPr>
              <w:noProof/>
              <w:sz w:val="20"/>
            </w:rPr>
          </w:rPrChange>
        </w:rPr>
        <w:t xml:space="preserve">. Austin, TX: [s.n.]. </w:t>
      </w:r>
    </w:p>
    <w:p w14:paraId="56C73F67" w14:textId="77777777" w:rsidR="003450BF" w:rsidRPr="00834510" w:rsidRDefault="003450BF" w:rsidP="003450BF">
      <w:pPr>
        <w:widowControl w:val="0"/>
        <w:autoSpaceDE w:val="0"/>
        <w:autoSpaceDN w:val="0"/>
        <w:adjustRightInd w:val="0"/>
        <w:spacing w:after="0"/>
        <w:rPr>
          <w:noProof/>
          <w:sz w:val="20"/>
          <w:lang w:val="en-US"/>
          <w:rPrChange w:id="1009" w:author="Calil Amaral" w:date="2019-11-01T02:24:00Z">
            <w:rPr>
              <w:noProof/>
              <w:sz w:val="20"/>
            </w:rPr>
          </w:rPrChange>
        </w:rPr>
      </w:pPr>
      <w:r w:rsidRPr="00834510">
        <w:rPr>
          <w:noProof/>
          <w:sz w:val="20"/>
          <w:lang w:val="en-US"/>
          <w:rPrChange w:id="1010" w:author="Calil Amaral" w:date="2019-11-01T02:24:00Z">
            <w:rPr>
              <w:noProof/>
              <w:sz w:val="20"/>
            </w:rPr>
          </w:rPrChange>
        </w:rPr>
        <w:lastRenderedPageBreak/>
        <w:t xml:space="preserve">BOURELL, D. L.; ROSEN, D. W.; LEU, M. C. The roadmap for additive manufacturing and its impact. </w:t>
      </w:r>
      <w:r w:rsidRPr="00834510">
        <w:rPr>
          <w:b/>
          <w:bCs/>
          <w:noProof/>
          <w:sz w:val="20"/>
          <w:lang w:val="en-US"/>
          <w:rPrChange w:id="1011" w:author="Calil Amaral" w:date="2019-11-01T02:24:00Z">
            <w:rPr>
              <w:b/>
              <w:bCs/>
              <w:noProof/>
              <w:sz w:val="20"/>
            </w:rPr>
          </w:rPrChange>
        </w:rPr>
        <w:t>3D Printing and Additive Manufacturing</w:t>
      </w:r>
      <w:r w:rsidRPr="00834510">
        <w:rPr>
          <w:noProof/>
          <w:sz w:val="20"/>
          <w:lang w:val="en-US"/>
          <w:rPrChange w:id="1012" w:author="Calil Amaral" w:date="2019-11-01T02:24:00Z">
            <w:rPr>
              <w:noProof/>
              <w:sz w:val="20"/>
            </w:rPr>
          </w:rPrChange>
        </w:rPr>
        <w:t xml:space="preserve">, v. 1, n. 1, p. 6–9, 2014. </w:t>
      </w:r>
    </w:p>
    <w:p w14:paraId="34D83879" w14:textId="77777777" w:rsidR="003450BF" w:rsidRPr="00834510" w:rsidRDefault="003450BF" w:rsidP="003450BF">
      <w:pPr>
        <w:widowControl w:val="0"/>
        <w:autoSpaceDE w:val="0"/>
        <w:autoSpaceDN w:val="0"/>
        <w:adjustRightInd w:val="0"/>
        <w:spacing w:after="0"/>
        <w:rPr>
          <w:noProof/>
          <w:sz w:val="20"/>
          <w:lang w:val="en-US"/>
          <w:rPrChange w:id="1013" w:author="Calil Amaral" w:date="2019-11-01T02:24:00Z">
            <w:rPr>
              <w:noProof/>
              <w:sz w:val="20"/>
            </w:rPr>
          </w:rPrChange>
        </w:rPr>
      </w:pPr>
      <w:r w:rsidRPr="00834510">
        <w:rPr>
          <w:noProof/>
          <w:sz w:val="20"/>
          <w:lang w:val="en-US"/>
          <w:rPrChange w:id="1014" w:author="Calil Amaral" w:date="2019-11-01T02:24:00Z">
            <w:rPr>
              <w:noProof/>
              <w:sz w:val="20"/>
            </w:rPr>
          </w:rPrChange>
        </w:rPr>
        <w:t xml:space="preserve">CAFFREY, T.; WOHLERS, T. Additive manufacturing state of the industry. </w:t>
      </w:r>
      <w:r w:rsidRPr="00834510">
        <w:rPr>
          <w:b/>
          <w:bCs/>
          <w:noProof/>
          <w:sz w:val="20"/>
          <w:lang w:val="en-US"/>
          <w:rPrChange w:id="1015" w:author="Calil Amaral" w:date="2019-11-01T02:24:00Z">
            <w:rPr>
              <w:b/>
              <w:bCs/>
              <w:noProof/>
              <w:sz w:val="20"/>
            </w:rPr>
          </w:rPrChange>
        </w:rPr>
        <w:t>Manufacturing Engineering</w:t>
      </w:r>
      <w:r w:rsidRPr="00834510">
        <w:rPr>
          <w:noProof/>
          <w:sz w:val="20"/>
          <w:lang w:val="en-US"/>
          <w:rPrChange w:id="1016" w:author="Calil Amaral" w:date="2019-11-01T02:24:00Z">
            <w:rPr>
              <w:noProof/>
              <w:sz w:val="20"/>
            </w:rPr>
          </w:rPrChange>
        </w:rPr>
        <w:t xml:space="preserve">, 2015. </w:t>
      </w:r>
    </w:p>
    <w:p w14:paraId="65FB3C91" w14:textId="77777777" w:rsidR="003450BF" w:rsidRPr="00834510" w:rsidRDefault="003450BF" w:rsidP="003450BF">
      <w:pPr>
        <w:widowControl w:val="0"/>
        <w:autoSpaceDE w:val="0"/>
        <w:autoSpaceDN w:val="0"/>
        <w:adjustRightInd w:val="0"/>
        <w:spacing w:after="0"/>
        <w:rPr>
          <w:noProof/>
          <w:sz w:val="20"/>
          <w:lang w:val="en-US"/>
          <w:rPrChange w:id="1017" w:author="Calil Amaral" w:date="2019-11-01T02:24:00Z">
            <w:rPr>
              <w:noProof/>
              <w:sz w:val="20"/>
            </w:rPr>
          </w:rPrChange>
        </w:rPr>
      </w:pPr>
      <w:r w:rsidRPr="00834510">
        <w:rPr>
          <w:noProof/>
          <w:sz w:val="20"/>
          <w:lang w:val="en-US"/>
          <w:rPrChange w:id="1018" w:author="Calil Amaral" w:date="2019-11-01T02:24:00Z">
            <w:rPr>
              <w:noProof/>
              <w:sz w:val="20"/>
            </w:rPr>
          </w:rPrChange>
        </w:rPr>
        <w:t xml:space="preserve">DANH. </w:t>
      </w:r>
      <w:r w:rsidRPr="00834510">
        <w:rPr>
          <w:b/>
          <w:bCs/>
          <w:noProof/>
          <w:sz w:val="20"/>
          <w:lang w:val="en-US"/>
          <w:rPrChange w:id="1019" w:author="Calil Amaral" w:date="2019-11-01T02:24:00Z">
            <w:rPr>
              <w:b/>
              <w:bCs/>
              <w:noProof/>
              <w:sz w:val="20"/>
            </w:rPr>
          </w:rPrChange>
        </w:rPr>
        <w:t>Commercial Laser Lines</w:t>
      </w:r>
      <w:r w:rsidRPr="00834510">
        <w:rPr>
          <w:noProof/>
          <w:sz w:val="20"/>
          <w:lang w:val="en-US"/>
          <w:rPrChange w:id="1020" w:author="Calil Amaral" w:date="2019-11-01T02:24:00Z">
            <w:rPr>
              <w:noProof/>
              <w:sz w:val="20"/>
            </w:rPr>
          </w:rPrChange>
        </w:rPr>
        <w:t xml:space="preserve">. Disponível em: &lt;https://en.wikipedia.org/wiki/List_of_laser_types#/media/File:Commercial_laser_lines.svg&gt;. Acesso em: 15 out. 2019. </w:t>
      </w:r>
    </w:p>
    <w:p w14:paraId="724F72DF" w14:textId="77777777" w:rsidR="003450BF" w:rsidRPr="00834510" w:rsidRDefault="003450BF" w:rsidP="003450BF">
      <w:pPr>
        <w:widowControl w:val="0"/>
        <w:autoSpaceDE w:val="0"/>
        <w:autoSpaceDN w:val="0"/>
        <w:adjustRightInd w:val="0"/>
        <w:spacing w:after="0"/>
        <w:rPr>
          <w:noProof/>
          <w:sz w:val="20"/>
          <w:lang w:val="en-US"/>
          <w:rPrChange w:id="1021" w:author="Calil Amaral" w:date="2019-11-01T02:24:00Z">
            <w:rPr>
              <w:noProof/>
              <w:sz w:val="20"/>
            </w:rPr>
          </w:rPrChange>
        </w:rPr>
      </w:pPr>
      <w:r w:rsidRPr="00834510">
        <w:rPr>
          <w:noProof/>
          <w:sz w:val="20"/>
          <w:lang w:val="en-US"/>
          <w:rPrChange w:id="1022" w:author="Calil Amaral" w:date="2019-11-01T02:24:00Z">
            <w:rPr>
              <w:noProof/>
              <w:sz w:val="20"/>
            </w:rPr>
          </w:rPrChange>
        </w:rPr>
        <w:t xml:space="preserve">DASS, A.; MORIDI, A. State of the Art in Directed Energy Deposition: From Additive Manufacturing to Materials Design. </w:t>
      </w:r>
      <w:r w:rsidRPr="00834510">
        <w:rPr>
          <w:b/>
          <w:bCs/>
          <w:noProof/>
          <w:sz w:val="20"/>
          <w:lang w:val="en-US"/>
          <w:rPrChange w:id="1023" w:author="Calil Amaral" w:date="2019-11-01T02:24:00Z">
            <w:rPr>
              <w:b/>
              <w:bCs/>
              <w:noProof/>
              <w:sz w:val="20"/>
            </w:rPr>
          </w:rPrChange>
        </w:rPr>
        <w:t>Coatings</w:t>
      </w:r>
      <w:r w:rsidRPr="00834510">
        <w:rPr>
          <w:noProof/>
          <w:sz w:val="20"/>
          <w:lang w:val="en-US"/>
          <w:rPrChange w:id="1024" w:author="Calil Amaral" w:date="2019-11-01T02:24:00Z">
            <w:rPr>
              <w:noProof/>
              <w:sz w:val="20"/>
            </w:rPr>
          </w:rPrChange>
        </w:rPr>
        <w:t xml:space="preserve">, 2019. </w:t>
      </w:r>
    </w:p>
    <w:p w14:paraId="6CF6B9F0" w14:textId="77777777" w:rsidR="003450BF" w:rsidRPr="00834510" w:rsidRDefault="003450BF" w:rsidP="003450BF">
      <w:pPr>
        <w:widowControl w:val="0"/>
        <w:autoSpaceDE w:val="0"/>
        <w:autoSpaceDN w:val="0"/>
        <w:adjustRightInd w:val="0"/>
        <w:spacing w:after="0"/>
        <w:rPr>
          <w:noProof/>
          <w:sz w:val="20"/>
          <w:lang w:val="en-US"/>
          <w:rPrChange w:id="1025" w:author="Calil Amaral" w:date="2019-11-01T02:24:00Z">
            <w:rPr>
              <w:noProof/>
              <w:sz w:val="20"/>
            </w:rPr>
          </w:rPrChange>
        </w:rPr>
      </w:pPr>
      <w:r w:rsidRPr="00834510">
        <w:rPr>
          <w:noProof/>
          <w:sz w:val="20"/>
          <w:lang w:val="en-US"/>
          <w:rPrChange w:id="1026" w:author="Calil Amaral" w:date="2019-11-01T02:24:00Z">
            <w:rPr>
              <w:noProof/>
              <w:sz w:val="20"/>
            </w:rPr>
          </w:rPrChange>
        </w:rPr>
        <w:t xml:space="preserve">DEBROY, T. et al. Additive manufacturing of metallic components – Process, structure and properties. </w:t>
      </w:r>
      <w:r w:rsidRPr="00834510">
        <w:rPr>
          <w:b/>
          <w:bCs/>
          <w:noProof/>
          <w:sz w:val="20"/>
          <w:lang w:val="en-US"/>
          <w:rPrChange w:id="1027" w:author="Calil Amaral" w:date="2019-11-01T02:24:00Z">
            <w:rPr>
              <w:b/>
              <w:bCs/>
              <w:noProof/>
              <w:sz w:val="20"/>
            </w:rPr>
          </w:rPrChange>
        </w:rPr>
        <w:t>Progress in Materials Science</w:t>
      </w:r>
      <w:r w:rsidRPr="00834510">
        <w:rPr>
          <w:noProof/>
          <w:sz w:val="20"/>
          <w:lang w:val="en-US"/>
          <w:rPrChange w:id="1028" w:author="Calil Amaral" w:date="2019-11-01T02:24:00Z">
            <w:rPr>
              <w:noProof/>
              <w:sz w:val="20"/>
            </w:rPr>
          </w:rPrChange>
        </w:rPr>
        <w:t xml:space="preserve">, v. 92, p. 112–224, 2017. </w:t>
      </w:r>
    </w:p>
    <w:p w14:paraId="50481FCD" w14:textId="77777777" w:rsidR="003450BF" w:rsidRPr="00834510" w:rsidRDefault="003450BF" w:rsidP="003450BF">
      <w:pPr>
        <w:widowControl w:val="0"/>
        <w:autoSpaceDE w:val="0"/>
        <w:autoSpaceDN w:val="0"/>
        <w:adjustRightInd w:val="0"/>
        <w:spacing w:after="0"/>
        <w:rPr>
          <w:noProof/>
          <w:sz w:val="20"/>
          <w:lang w:val="en-US"/>
          <w:rPrChange w:id="1029" w:author="Calil Amaral" w:date="2019-11-01T02:24:00Z">
            <w:rPr>
              <w:noProof/>
              <w:sz w:val="20"/>
            </w:rPr>
          </w:rPrChange>
        </w:rPr>
      </w:pPr>
      <w:r w:rsidRPr="00834510">
        <w:rPr>
          <w:noProof/>
          <w:sz w:val="20"/>
          <w:lang w:val="en-US"/>
          <w:rPrChange w:id="1030" w:author="Calil Amaral" w:date="2019-11-01T02:24:00Z">
            <w:rPr>
              <w:noProof/>
              <w:sz w:val="20"/>
            </w:rPr>
          </w:rPrChange>
        </w:rPr>
        <w:t xml:space="preserve">FRAZIER, W. E. Metal additive manufacturing: A review. </w:t>
      </w:r>
      <w:r w:rsidRPr="00834510">
        <w:rPr>
          <w:b/>
          <w:bCs/>
          <w:noProof/>
          <w:sz w:val="20"/>
          <w:lang w:val="en-US"/>
          <w:rPrChange w:id="1031" w:author="Calil Amaral" w:date="2019-11-01T02:24:00Z">
            <w:rPr>
              <w:b/>
              <w:bCs/>
              <w:noProof/>
              <w:sz w:val="20"/>
            </w:rPr>
          </w:rPrChange>
        </w:rPr>
        <w:t>Journal of Materials Engineering and Performance</w:t>
      </w:r>
      <w:r w:rsidRPr="00834510">
        <w:rPr>
          <w:noProof/>
          <w:sz w:val="20"/>
          <w:lang w:val="en-US"/>
          <w:rPrChange w:id="1032" w:author="Calil Amaral" w:date="2019-11-01T02:24:00Z">
            <w:rPr>
              <w:noProof/>
              <w:sz w:val="20"/>
            </w:rPr>
          </w:rPrChange>
        </w:rPr>
        <w:t xml:space="preserve">, 2014. </w:t>
      </w:r>
    </w:p>
    <w:p w14:paraId="79F8DFCC" w14:textId="77777777" w:rsidR="003450BF" w:rsidRPr="00834510" w:rsidRDefault="003450BF" w:rsidP="003450BF">
      <w:pPr>
        <w:widowControl w:val="0"/>
        <w:autoSpaceDE w:val="0"/>
        <w:autoSpaceDN w:val="0"/>
        <w:adjustRightInd w:val="0"/>
        <w:spacing w:after="0"/>
        <w:rPr>
          <w:noProof/>
          <w:sz w:val="20"/>
          <w:lang w:val="en-US"/>
          <w:rPrChange w:id="1033" w:author="Calil Amaral" w:date="2019-11-01T02:24:00Z">
            <w:rPr>
              <w:noProof/>
              <w:sz w:val="20"/>
            </w:rPr>
          </w:rPrChange>
        </w:rPr>
      </w:pPr>
      <w:r w:rsidRPr="00834510">
        <w:rPr>
          <w:noProof/>
          <w:sz w:val="20"/>
          <w:lang w:val="en-US"/>
          <w:rPrChange w:id="1034" w:author="Calil Amaral" w:date="2019-11-01T02:24:00Z">
            <w:rPr>
              <w:noProof/>
              <w:sz w:val="20"/>
            </w:rPr>
          </w:rPrChange>
        </w:rPr>
        <w:t xml:space="preserve">GIBSON, I.; ROSEN, D.; STUCKER, B. </w:t>
      </w:r>
      <w:r w:rsidRPr="00834510">
        <w:rPr>
          <w:b/>
          <w:bCs/>
          <w:noProof/>
          <w:sz w:val="20"/>
          <w:lang w:val="en-US"/>
          <w:rPrChange w:id="1035" w:author="Calil Amaral" w:date="2019-11-01T02:24:00Z">
            <w:rPr>
              <w:b/>
              <w:bCs/>
              <w:noProof/>
              <w:sz w:val="20"/>
            </w:rPr>
          </w:rPrChange>
        </w:rPr>
        <w:t>Additive manufacturing technologies: 3D printing, rapid prototyping, and direct digital manufacturing, second edition</w:t>
      </w:r>
      <w:r w:rsidRPr="00834510">
        <w:rPr>
          <w:noProof/>
          <w:sz w:val="20"/>
          <w:lang w:val="en-US"/>
          <w:rPrChange w:id="1036" w:author="Calil Amaral" w:date="2019-11-01T02:24:00Z">
            <w:rPr>
              <w:noProof/>
              <w:sz w:val="20"/>
            </w:rPr>
          </w:rPrChange>
        </w:rPr>
        <w:t xml:space="preserve">. 2nd. ed. New York, NY: Springer US, 2015. </w:t>
      </w:r>
    </w:p>
    <w:p w14:paraId="5BAE9DA1" w14:textId="77777777" w:rsidR="003450BF" w:rsidRPr="00834510" w:rsidRDefault="003450BF" w:rsidP="003450BF">
      <w:pPr>
        <w:widowControl w:val="0"/>
        <w:autoSpaceDE w:val="0"/>
        <w:autoSpaceDN w:val="0"/>
        <w:adjustRightInd w:val="0"/>
        <w:spacing w:after="0"/>
        <w:rPr>
          <w:noProof/>
          <w:sz w:val="20"/>
          <w:lang w:val="en-US"/>
          <w:rPrChange w:id="1037" w:author="Calil Amaral" w:date="2019-11-01T02:24:00Z">
            <w:rPr>
              <w:noProof/>
              <w:sz w:val="20"/>
            </w:rPr>
          </w:rPrChange>
        </w:rPr>
      </w:pPr>
      <w:r w:rsidRPr="00834510">
        <w:rPr>
          <w:noProof/>
          <w:sz w:val="20"/>
          <w:lang w:val="en-US"/>
          <w:rPrChange w:id="1038" w:author="Calil Amaral" w:date="2019-11-01T02:24:00Z">
            <w:rPr>
              <w:noProof/>
              <w:sz w:val="20"/>
            </w:rPr>
          </w:rPrChange>
        </w:rPr>
        <w:t xml:space="preserve">GRIFFITH, M. L. et al. Understanding the Microstructure and Properties of Components Fabricated By Laser Engineered Net Shapgin (LENS). v. 625, p. 9–20, 2000. </w:t>
      </w:r>
    </w:p>
    <w:p w14:paraId="54E20187" w14:textId="77777777" w:rsidR="003450BF" w:rsidRPr="00834510" w:rsidRDefault="003450BF" w:rsidP="003450BF">
      <w:pPr>
        <w:widowControl w:val="0"/>
        <w:autoSpaceDE w:val="0"/>
        <w:autoSpaceDN w:val="0"/>
        <w:adjustRightInd w:val="0"/>
        <w:spacing w:after="0"/>
        <w:rPr>
          <w:noProof/>
          <w:sz w:val="20"/>
          <w:lang w:val="en-US"/>
          <w:rPrChange w:id="1039" w:author="Calil Amaral" w:date="2019-11-01T02:24:00Z">
            <w:rPr>
              <w:noProof/>
              <w:sz w:val="20"/>
            </w:rPr>
          </w:rPrChange>
        </w:rPr>
      </w:pPr>
      <w:r w:rsidRPr="00834510">
        <w:rPr>
          <w:noProof/>
          <w:sz w:val="20"/>
          <w:lang w:val="en-US"/>
          <w:rPrChange w:id="1040" w:author="Calil Amaral" w:date="2019-11-01T02:24:00Z">
            <w:rPr>
              <w:noProof/>
              <w:sz w:val="20"/>
            </w:rPr>
          </w:rPrChange>
        </w:rPr>
        <w:t xml:space="preserve">HANDBOOK, A. ASM Metals HandBook Volume 1 - Properties and Selections - Irons Steels and High and Performance. </w:t>
      </w:r>
      <w:r w:rsidRPr="00834510">
        <w:rPr>
          <w:b/>
          <w:bCs/>
          <w:noProof/>
          <w:sz w:val="20"/>
          <w:lang w:val="en-US"/>
          <w:rPrChange w:id="1041" w:author="Calil Amaral" w:date="2019-11-01T02:24:00Z">
            <w:rPr>
              <w:b/>
              <w:bCs/>
              <w:noProof/>
              <w:sz w:val="20"/>
            </w:rPr>
          </w:rPrChange>
        </w:rPr>
        <w:t>Technology</w:t>
      </w:r>
      <w:r w:rsidRPr="00834510">
        <w:rPr>
          <w:noProof/>
          <w:sz w:val="20"/>
          <w:lang w:val="en-US"/>
          <w:rPrChange w:id="1042" w:author="Calil Amaral" w:date="2019-11-01T02:24:00Z">
            <w:rPr>
              <w:noProof/>
              <w:sz w:val="20"/>
            </w:rPr>
          </w:rPrChange>
        </w:rPr>
        <w:t xml:space="preserve">, v. 2, p. 3470, 1990. </w:t>
      </w:r>
    </w:p>
    <w:p w14:paraId="7D61824A" w14:textId="77777777" w:rsidR="003450BF" w:rsidRPr="00834510" w:rsidRDefault="003450BF" w:rsidP="003450BF">
      <w:pPr>
        <w:widowControl w:val="0"/>
        <w:autoSpaceDE w:val="0"/>
        <w:autoSpaceDN w:val="0"/>
        <w:adjustRightInd w:val="0"/>
        <w:spacing w:after="0"/>
        <w:rPr>
          <w:noProof/>
          <w:sz w:val="20"/>
          <w:lang w:val="en-US"/>
          <w:rPrChange w:id="1043" w:author="Calil Amaral" w:date="2019-11-01T02:24:00Z">
            <w:rPr>
              <w:noProof/>
              <w:sz w:val="20"/>
            </w:rPr>
          </w:rPrChange>
        </w:rPr>
      </w:pPr>
      <w:r w:rsidRPr="00834510">
        <w:rPr>
          <w:noProof/>
          <w:sz w:val="20"/>
          <w:lang w:val="en-US"/>
          <w:rPrChange w:id="1044" w:author="Calil Amaral" w:date="2019-11-01T02:24:00Z">
            <w:rPr>
              <w:noProof/>
              <w:sz w:val="20"/>
            </w:rPr>
          </w:rPrChange>
        </w:rPr>
        <w:t xml:space="preserve">HERZIGER, G.; WEBER, H. </w:t>
      </w:r>
      <w:r w:rsidRPr="00834510">
        <w:rPr>
          <w:b/>
          <w:bCs/>
          <w:noProof/>
          <w:sz w:val="20"/>
          <w:lang w:val="en-US"/>
          <w:rPrChange w:id="1045" w:author="Calil Amaral" w:date="2019-11-01T02:24:00Z">
            <w:rPr>
              <w:b/>
              <w:bCs/>
              <w:noProof/>
              <w:sz w:val="20"/>
            </w:rPr>
          </w:rPrChange>
        </w:rPr>
        <w:t>Laser in Technik und Forschung</w:t>
      </w:r>
      <w:r w:rsidRPr="00834510">
        <w:rPr>
          <w:noProof/>
          <w:sz w:val="20"/>
          <w:lang w:val="en-US"/>
          <w:rPrChange w:id="1046" w:author="Calil Amaral" w:date="2019-11-01T02:24:00Z">
            <w:rPr>
              <w:noProof/>
              <w:sz w:val="20"/>
            </w:rPr>
          </w:rPrChange>
        </w:rPr>
        <w:t xml:space="preserve">. Berlin: Springer Berlin, 1998. </w:t>
      </w:r>
    </w:p>
    <w:p w14:paraId="20D04074" w14:textId="77777777" w:rsidR="003450BF" w:rsidRPr="00834510" w:rsidRDefault="003450BF" w:rsidP="003450BF">
      <w:pPr>
        <w:widowControl w:val="0"/>
        <w:autoSpaceDE w:val="0"/>
        <w:autoSpaceDN w:val="0"/>
        <w:adjustRightInd w:val="0"/>
        <w:spacing w:after="0"/>
        <w:rPr>
          <w:noProof/>
          <w:sz w:val="20"/>
          <w:lang w:val="en-US"/>
          <w:rPrChange w:id="1047" w:author="Calil Amaral" w:date="2019-11-01T02:24:00Z">
            <w:rPr>
              <w:noProof/>
              <w:sz w:val="20"/>
            </w:rPr>
          </w:rPrChange>
        </w:rPr>
      </w:pPr>
      <w:r w:rsidRPr="00834510">
        <w:rPr>
          <w:noProof/>
          <w:sz w:val="20"/>
          <w:lang w:val="en-US"/>
          <w:rPrChange w:id="1048" w:author="Calil Amaral" w:date="2019-11-01T02:24:00Z">
            <w:rPr>
              <w:noProof/>
              <w:sz w:val="20"/>
            </w:rPr>
          </w:rPrChange>
        </w:rPr>
        <w:t xml:space="preserve">HERZOG, D. et al. Additive manufacturing of metals. </w:t>
      </w:r>
      <w:r w:rsidRPr="00834510">
        <w:rPr>
          <w:b/>
          <w:bCs/>
          <w:noProof/>
          <w:sz w:val="20"/>
          <w:lang w:val="en-US"/>
          <w:rPrChange w:id="1049" w:author="Calil Amaral" w:date="2019-11-01T02:24:00Z">
            <w:rPr>
              <w:b/>
              <w:bCs/>
              <w:noProof/>
              <w:sz w:val="20"/>
            </w:rPr>
          </w:rPrChange>
        </w:rPr>
        <w:t>Acta Materialia</w:t>
      </w:r>
      <w:r w:rsidRPr="00834510">
        <w:rPr>
          <w:noProof/>
          <w:sz w:val="20"/>
          <w:lang w:val="en-US"/>
          <w:rPrChange w:id="1050" w:author="Calil Amaral" w:date="2019-11-01T02:24:00Z">
            <w:rPr>
              <w:noProof/>
              <w:sz w:val="20"/>
            </w:rPr>
          </w:rPrChange>
        </w:rPr>
        <w:t xml:space="preserve">, v. 117, p. 371–392, 2016. </w:t>
      </w:r>
    </w:p>
    <w:p w14:paraId="70456772" w14:textId="77777777" w:rsidR="003450BF" w:rsidRPr="00834510" w:rsidRDefault="003450BF" w:rsidP="003450BF">
      <w:pPr>
        <w:widowControl w:val="0"/>
        <w:autoSpaceDE w:val="0"/>
        <w:autoSpaceDN w:val="0"/>
        <w:adjustRightInd w:val="0"/>
        <w:spacing w:after="0"/>
        <w:rPr>
          <w:noProof/>
          <w:sz w:val="20"/>
          <w:lang w:val="en-US"/>
          <w:rPrChange w:id="1051" w:author="Calil Amaral" w:date="2019-11-01T02:24:00Z">
            <w:rPr>
              <w:noProof/>
              <w:sz w:val="20"/>
            </w:rPr>
          </w:rPrChange>
        </w:rPr>
      </w:pPr>
      <w:r w:rsidRPr="00834510">
        <w:rPr>
          <w:noProof/>
          <w:sz w:val="20"/>
          <w:lang w:val="en-US"/>
          <w:rPrChange w:id="1052" w:author="Calil Amaral" w:date="2019-11-01T02:24:00Z">
            <w:rPr>
              <w:noProof/>
              <w:sz w:val="20"/>
            </w:rPr>
          </w:rPrChange>
        </w:rPr>
        <w:t xml:space="preserve">HITZ, C. B.; EWING, J.; HECHT, J. </w:t>
      </w:r>
      <w:r w:rsidRPr="00834510">
        <w:rPr>
          <w:b/>
          <w:bCs/>
          <w:noProof/>
          <w:sz w:val="20"/>
          <w:lang w:val="en-US"/>
          <w:rPrChange w:id="1053" w:author="Calil Amaral" w:date="2019-11-01T02:24:00Z">
            <w:rPr>
              <w:b/>
              <w:bCs/>
              <w:noProof/>
              <w:sz w:val="20"/>
            </w:rPr>
          </w:rPrChange>
        </w:rPr>
        <w:t>Introduction to Laser Technology</w:t>
      </w:r>
      <w:r w:rsidRPr="00834510">
        <w:rPr>
          <w:noProof/>
          <w:sz w:val="20"/>
          <w:lang w:val="en-US"/>
          <w:rPrChange w:id="1054" w:author="Calil Amaral" w:date="2019-11-01T02:24:00Z">
            <w:rPr>
              <w:noProof/>
              <w:sz w:val="20"/>
            </w:rPr>
          </w:rPrChange>
        </w:rPr>
        <w:t xml:space="preserve">. 4th. ed. New Jersey, NY: IEEE Press, 2012. </w:t>
      </w:r>
    </w:p>
    <w:p w14:paraId="319E814B" w14:textId="77777777" w:rsidR="003450BF" w:rsidRPr="00834510" w:rsidRDefault="003450BF" w:rsidP="003450BF">
      <w:pPr>
        <w:widowControl w:val="0"/>
        <w:autoSpaceDE w:val="0"/>
        <w:autoSpaceDN w:val="0"/>
        <w:adjustRightInd w:val="0"/>
        <w:spacing w:after="0"/>
        <w:rPr>
          <w:noProof/>
          <w:sz w:val="20"/>
          <w:lang w:val="en-US"/>
          <w:rPrChange w:id="1055" w:author="Calil Amaral" w:date="2019-11-01T02:24:00Z">
            <w:rPr>
              <w:noProof/>
              <w:sz w:val="20"/>
            </w:rPr>
          </w:rPrChange>
        </w:rPr>
      </w:pPr>
      <w:r w:rsidRPr="00834510">
        <w:rPr>
          <w:noProof/>
          <w:sz w:val="20"/>
          <w:lang w:val="en-US"/>
          <w:rPrChange w:id="1056" w:author="Calil Amaral" w:date="2019-11-01T02:24:00Z">
            <w:rPr>
              <w:noProof/>
              <w:sz w:val="20"/>
            </w:rPr>
          </w:rPrChange>
        </w:rPr>
        <w:t xml:space="preserve">ISO; ASTM. ISO/ASTM 52900:2015(E) - Standard Terminology for Additive Manufacturing – General Principles – Terminology. v. i, p. 1–9, 2019. </w:t>
      </w:r>
    </w:p>
    <w:p w14:paraId="28D2DDE8" w14:textId="77777777" w:rsidR="003450BF" w:rsidRPr="00834510" w:rsidRDefault="003450BF" w:rsidP="003450BF">
      <w:pPr>
        <w:widowControl w:val="0"/>
        <w:autoSpaceDE w:val="0"/>
        <w:autoSpaceDN w:val="0"/>
        <w:adjustRightInd w:val="0"/>
        <w:spacing w:after="0"/>
        <w:rPr>
          <w:noProof/>
          <w:sz w:val="20"/>
          <w:lang w:val="en-US"/>
          <w:rPrChange w:id="1057" w:author="Calil Amaral" w:date="2019-11-01T02:24:00Z">
            <w:rPr>
              <w:noProof/>
              <w:sz w:val="20"/>
            </w:rPr>
          </w:rPrChange>
        </w:rPr>
      </w:pPr>
      <w:r w:rsidRPr="00834510">
        <w:rPr>
          <w:noProof/>
          <w:sz w:val="20"/>
          <w:lang w:val="en-US"/>
          <w:rPrChange w:id="1058" w:author="Calil Amaral" w:date="2019-11-01T02:24:00Z">
            <w:rPr>
              <w:noProof/>
              <w:sz w:val="20"/>
            </w:rPr>
          </w:rPrChange>
        </w:rPr>
        <w:t xml:space="preserve">KAWAHITO, Y. et al. Elucidation of the effect of welding speed on melt flows in high-brightness and high-power laser welding of stainless steel on basis of three-dimensional X-ray transmission in situ observation. </w:t>
      </w:r>
      <w:r w:rsidRPr="00834510">
        <w:rPr>
          <w:b/>
          <w:bCs/>
          <w:noProof/>
          <w:sz w:val="20"/>
          <w:lang w:val="en-US"/>
          <w:rPrChange w:id="1059" w:author="Calil Amaral" w:date="2019-11-01T02:24:00Z">
            <w:rPr>
              <w:b/>
              <w:bCs/>
              <w:noProof/>
              <w:sz w:val="20"/>
            </w:rPr>
          </w:rPrChange>
        </w:rPr>
        <w:t>Welding International</w:t>
      </w:r>
      <w:r w:rsidRPr="00834510">
        <w:rPr>
          <w:noProof/>
          <w:sz w:val="20"/>
          <w:lang w:val="en-US"/>
          <w:rPrChange w:id="1060" w:author="Calil Amaral" w:date="2019-11-01T02:24:00Z">
            <w:rPr>
              <w:noProof/>
              <w:sz w:val="20"/>
            </w:rPr>
          </w:rPrChange>
        </w:rPr>
        <w:t xml:space="preserve">, v. 31, n. 3, p. 206–213, 2016. </w:t>
      </w:r>
    </w:p>
    <w:p w14:paraId="3C97E7F2" w14:textId="77777777" w:rsidR="003450BF" w:rsidRPr="00834510" w:rsidRDefault="003450BF" w:rsidP="003450BF">
      <w:pPr>
        <w:widowControl w:val="0"/>
        <w:autoSpaceDE w:val="0"/>
        <w:autoSpaceDN w:val="0"/>
        <w:adjustRightInd w:val="0"/>
        <w:spacing w:after="0"/>
        <w:rPr>
          <w:noProof/>
          <w:sz w:val="20"/>
          <w:lang w:val="en-US"/>
          <w:rPrChange w:id="1061" w:author="Calil Amaral" w:date="2019-11-01T02:24:00Z">
            <w:rPr>
              <w:noProof/>
              <w:sz w:val="20"/>
            </w:rPr>
          </w:rPrChange>
        </w:rPr>
      </w:pPr>
      <w:r w:rsidRPr="00834510">
        <w:rPr>
          <w:noProof/>
          <w:sz w:val="20"/>
          <w:lang w:val="en-US"/>
          <w:rPrChange w:id="1062" w:author="Calil Amaral" w:date="2019-11-01T02:24:00Z">
            <w:rPr>
              <w:noProof/>
              <w:sz w:val="20"/>
            </w:rPr>
          </w:rPrChange>
        </w:rPr>
        <w:t xml:space="preserve">KEIST, J. S.; PALMER, T. A. Role of geometry on properties of additively manufactured Ti-6Al-4V structures fabricated using laser based directed energy deposition. </w:t>
      </w:r>
      <w:r w:rsidRPr="00834510">
        <w:rPr>
          <w:b/>
          <w:bCs/>
          <w:noProof/>
          <w:sz w:val="20"/>
          <w:lang w:val="en-US"/>
          <w:rPrChange w:id="1063" w:author="Calil Amaral" w:date="2019-11-01T02:24:00Z">
            <w:rPr>
              <w:b/>
              <w:bCs/>
              <w:noProof/>
              <w:sz w:val="20"/>
            </w:rPr>
          </w:rPrChange>
        </w:rPr>
        <w:t>Materials and Design</w:t>
      </w:r>
      <w:r w:rsidRPr="00834510">
        <w:rPr>
          <w:noProof/>
          <w:sz w:val="20"/>
          <w:lang w:val="en-US"/>
          <w:rPrChange w:id="1064" w:author="Calil Amaral" w:date="2019-11-01T02:24:00Z">
            <w:rPr>
              <w:noProof/>
              <w:sz w:val="20"/>
            </w:rPr>
          </w:rPrChange>
        </w:rPr>
        <w:t xml:space="preserve">, v. 106, p. 482–494, 2016. </w:t>
      </w:r>
    </w:p>
    <w:p w14:paraId="2AAA0083" w14:textId="77777777" w:rsidR="003450BF" w:rsidRPr="00834510" w:rsidRDefault="003450BF" w:rsidP="003450BF">
      <w:pPr>
        <w:widowControl w:val="0"/>
        <w:autoSpaceDE w:val="0"/>
        <w:autoSpaceDN w:val="0"/>
        <w:adjustRightInd w:val="0"/>
        <w:spacing w:after="0"/>
        <w:rPr>
          <w:noProof/>
          <w:sz w:val="20"/>
          <w:lang w:val="en-US"/>
          <w:rPrChange w:id="1065" w:author="Calil Amaral" w:date="2019-11-01T02:24:00Z">
            <w:rPr>
              <w:noProof/>
              <w:sz w:val="20"/>
            </w:rPr>
          </w:rPrChange>
        </w:rPr>
      </w:pPr>
      <w:r w:rsidRPr="00834510">
        <w:rPr>
          <w:noProof/>
          <w:sz w:val="20"/>
          <w:lang w:val="en-US"/>
          <w:rPrChange w:id="1066" w:author="Calil Amaral" w:date="2019-11-01T02:24:00Z">
            <w:rPr>
              <w:noProof/>
              <w:sz w:val="20"/>
            </w:rPr>
          </w:rPrChange>
        </w:rPr>
        <w:t xml:space="preserve">KOIKE, R. et al. Study on correlation internal void and strength in direct energy deposition. p. 1033–1034, 2017. </w:t>
      </w:r>
    </w:p>
    <w:p w14:paraId="56E27403" w14:textId="77777777" w:rsidR="003450BF" w:rsidRPr="00834510" w:rsidRDefault="003450BF" w:rsidP="003450BF">
      <w:pPr>
        <w:widowControl w:val="0"/>
        <w:autoSpaceDE w:val="0"/>
        <w:autoSpaceDN w:val="0"/>
        <w:adjustRightInd w:val="0"/>
        <w:spacing w:after="0"/>
        <w:rPr>
          <w:noProof/>
          <w:sz w:val="20"/>
          <w:lang w:val="en-US"/>
          <w:rPrChange w:id="1067" w:author="Calil Amaral" w:date="2019-11-01T02:24:00Z">
            <w:rPr>
              <w:noProof/>
              <w:sz w:val="20"/>
            </w:rPr>
          </w:rPrChange>
        </w:rPr>
      </w:pPr>
      <w:r w:rsidRPr="00834510">
        <w:rPr>
          <w:noProof/>
          <w:sz w:val="20"/>
          <w:lang w:val="en-US"/>
          <w:rPrChange w:id="1068" w:author="Calil Amaral" w:date="2019-11-01T02:24:00Z">
            <w:rPr>
              <w:noProof/>
              <w:sz w:val="20"/>
            </w:rPr>
          </w:rPrChange>
        </w:rPr>
        <w:t xml:space="preserve">KOK, Y. et al. Anisotropy and heterogeneity of microstructure and mechanical properties in metal additive manufacturing: A critical review. </w:t>
      </w:r>
      <w:r w:rsidRPr="00834510">
        <w:rPr>
          <w:b/>
          <w:bCs/>
          <w:noProof/>
          <w:sz w:val="20"/>
          <w:lang w:val="en-US"/>
          <w:rPrChange w:id="1069" w:author="Calil Amaral" w:date="2019-11-01T02:24:00Z">
            <w:rPr>
              <w:b/>
              <w:bCs/>
              <w:noProof/>
              <w:sz w:val="20"/>
            </w:rPr>
          </w:rPrChange>
        </w:rPr>
        <w:t>Materials &amp; Design</w:t>
      </w:r>
      <w:r w:rsidRPr="00834510">
        <w:rPr>
          <w:noProof/>
          <w:sz w:val="20"/>
          <w:lang w:val="en-US"/>
          <w:rPrChange w:id="1070" w:author="Calil Amaral" w:date="2019-11-01T02:24:00Z">
            <w:rPr>
              <w:noProof/>
              <w:sz w:val="20"/>
            </w:rPr>
          </w:rPrChange>
        </w:rPr>
        <w:t xml:space="preserve">, 2017. </w:t>
      </w:r>
    </w:p>
    <w:p w14:paraId="48896970" w14:textId="77777777" w:rsidR="003450BF" w:rsidRPr="00834510" w:rsidRDefault="003450BF" w:rsidP="003450BF">
      <w:pPr>
        <w:widowControl w:val="0"/>
        <w:autoSpaceDE w:val="0"/>
        <w:autoSpaceDN w:val="0"/>
        <w:adjustRightInd w:val="0"/>
        <w:spacing w:after="0"/>
        <w:rPr>
          <w:noProof/>
          <w:sz w:val="20"/>
          <w:lang w:val="en-US"/>
          <w:rPrChange w:id="1071" w:author="Calil Amaral" w:date="2019-11-01T02:24:00Z">
            <w:rPr>
              <w:noProof/>
              <w:sz w:val="20"/>
            </w:rPr>
          </w:rPrChange>
        </w:rPr>
      </w:pPr>
      <w:r w:rsidRPr="00834510">
        <w:rPr>
          <w:noProof/>
          <w:sz w:val="20"/>
          <w:lang w:val="en-US"/>
          <w:rPrChange w:id="1072" w:author="Calil Amaral" w:date="2019-11-01T02:24:00Z">
            <w:rPr>
              <w:noProof/>
              <w:sz w:val="20"/>
            </w:rPr>
          </w:rPrChange>
        </w:rPr>
        <w:t xml:space="preserve">LEWANDOWSKI, J. J.; SEIFI, M. Metal Additive Manufacturing: A Review of Mechanical Properties. v. 46, n. 1, p. 151–186, 2016. </w:t>
      </w:r>
    </w:p>
    <w:p w14:paraId="5A9EB910" w14:textId="77777777" w:rsidR="003450BF" w:rsidRPr="00834510" w:rsidRDefault="003450BF" w:rsidP="003450BF">
      <w:pPr>
        <w:widowControl w:val="0"/>
        <w:autoSpaceDE w:val="0"/>
        <w:autoSpaceDN w:val="0"/>
        <w:adjustRightInd w:val="0"/>
        <w:spacing w:after="0"/>
        <w:rPr>
          <w:noProof/>
          <w:sz w:val="20"/>
          <w:lang w:val="en-US"/>
          <w:rPrChange w:id="1073" w:author="Calil Amaral" w:date="2019-11-01T02:24:00Z">
            <w:rPr>
              <w:noProof/>
              <w:sz w:val="20"/>
            </w:rPr>
          </w:rPrChange>
        </w:rPr>
      </w:pPr>
      <w:r w:rsidRPr="00834510">
        <w:rPr>
          <w:noProof/>
          <w:sz w:val="20"/>
          <w:lang w:val="en-US"/>
          <w:rPrChange w:id="1074" w:author="Calil Amaral" w:date="2019-11-01T02:24:00Z">
            <w:rPr>
              <w:noProof/>
              <w:sz w:val="20"/>
            </w:rPr>
          </w:rPrChange>
        </w:rPr>
        <w:t xml:space="preserve">LIU, R. et al. Aerospace applications of laser additive manufacturing. In: </w:t>
      </w:r>
      <w:r w:rsidRPr="00834510">
        <w:rPr>
          <w:b/>
          <w:bCs/>
          <w:noProof/>
          <w:sz w:val="20"/>
          <w:lang w:val="en-US"/>
          <w:rPrChange w:id="1075" w:author="Calil Amaral" w:date="2019-11-01T02:24:00Z">
            <w:rPr>
              <w:b/>
              <w:bCs/>
              <w:noProof/>
              <w:sz w:val="20"/>
            </w:rPr>
          </w:rPrChange>
        </w:rPr>
        <w:t xml:space="preserve">Laser Additive Manufacturing: </w:t>
      </w:r>
      <w:r w:rsidRPr="00834510">
        <w:rPr>
          <w:b/>
          <w:bCs/>
          <w:noProof/>
          <w:sz w:val="20"/>
          <w:lang w:val="en-US"/>
          <w:rPrChange w:id="1076" w:author="Calil Amaral" w:date="2019-11-01T02:24:00Z">
            <w:rPr>
              <w:b/>
              <w:bCs/>
              <w:noProof/>
              <w:sz w:val="20"/>
            </w:rPr>
          </w:rPrChange>
        </w:rPr>
        <w:lastRenderedPageBreak/>
        <w:t>Materials, Design, Technologies, and Applications</w:t>
      </w:r>
      <w:r w:rsidRPr="00834510">
        <w:rPr>
          <w:noProof/>
          <w:sz w:val="20"/>
          <w:lang w:val="en-US"/>
          <w:rPrChange w:id="1077" w:author="Calil Amaral" w:date="2019-11-01T02:24:00Z">
            <w:rPr>
              <w:noProof/>
              <w:sz w:val="20"/>
            </w:rPr>
          </w:rPrChange>
        </w:rPr>
        <w:t xml:space="preserve">. [s.l.] Woodhead Publishing, 2017. p. 351–371. </w:t>
      </w:r>
    </w:p>
    <w:p w14:paraId="162E90AD" w14:textId="77777777" w:rsidR="003450BF" w:rsidRPr="00834510" w:rsidRDefault="003450BF" w:rsidP="003450BF">
      <w:pPr>
        <w:widowControl w:val="0"/>
        <w:autoSpaceDE w:val="0"/>
        <w:autoSpaceDN w:val="0"/>
        <w:adjustRightInd w:val="0"/>
        <w:spacing w:after="0"/>
        <w:rPr>
          <w:noProof/>
          <w:sz w:val="20"/>
          <w:lang w:val="en-US"/>
          <w:rPrChange w:id="1078" w:author="Calil Amaral" w:date="2019-11-01T02:24:00Z">
            <w:rPr>
              <w:noProof/>
              <w:sz w:val="20"/>
            </w:rPr>
          </w:rPrChange>
        </w:rPr>
      </w:pPr>
      <w:r w:rsidRPr="00834510">
        <w:rPr>
          <w:noProof/>
          <w:sz w:val="20"/>
          <w:lang w:val="en-US"/>
          <w:rPrChange w:id="1079" w:author="Calil Amaral" w:date="2019-11-01T02:24:00Z">
            <w:rPr>
              <w:noProof/>
              <w:sz w:val="20"/>
            </w:rPr>
          </w:rPrChange>
        </w:rPr>
        <w:t xml:space="preserve">MANUFACTURING GUIDE. </w:t>
      </w:r>
      <w:r w:rsidRPr="00834510">
        <w:rPr>
          <w:b/>
          <w:bCs/>
          <w:noProof/>
          <w:sz w:val="20"/>
          <w:lang w:val="en-US"/>
          <w:rPrChange w:id="1080" w:author="Calil Amaral" w:date="2019-11-01T02:24:00Z">
            <w:rPr>
              <w:b/>
              <w:bCs/>
              <w:noProof/>
              <w:sz w:val="20"/>
            </w:rPr>
          </w:rPrChange>
        </w:rPr>
        <w:t>Laser Cladding 3D, LC3D | Find suppliers, processes &amp;amp; material</w:t>
      </w:r>
      <w:r w:rsidRPr="00834510">
        <w:rPr>
          <w:noProof/>
          <w:sz w:val="20"/>
          <w:lang w:val="en-US"/>
          <w:rPrChange w:id="1081" w:author="Calil Amaral" w:date="2019-11-01T02:24:00Z">
            <w:rPr>
              <w:noProof/>
              <w:sz w:val="20"/>
            </w:rPr>
          </w:rPrChange>
        </w:rPr>
        <w:t xml:space="preserve">. </w:t>
      </w:r>
      <w:r w:rsidRPr="003450BF">
        <w:rPr>
          <w:noProof/>
          <w:sz w:val="20"/>
        </w:rPr>
        <w:t xml:space="preserve">Disponível em: &lt;https://www.manufacturingguide.com/en/laser-engineered-net-shaping-lens-0&gt;. </w:t>
      </w:r>
      <w:r w:rsidRPr="00834510">
        <w:rPr>
          <w:noProof/>
          <w:sz w:val="20"/>
          <w:lang w:val="en-US"/>
          <w:rPrChange w:id="1082" w:author="Calil Amaral" w:date="2019-11-01T02:24:00Z">
            <w:rPr>
              <w:noProof/>
              <w:sz w:val="20"/>
            </w:rPr>
          </w:rPrChange>
        </w:rPr>
        <w:t xml:space="preserve">Acesso em: 4 jul. 2019. </w:t>
      </w:r>
    </w:p>
    <w:p w14:paraId="13710BFA" w14:textId="77777777" w:rsidR="003450BF" w:rsidRPr="00834510" w:rsidRDefault="003450BF" w:rsidP="003450BF">
      <w:pPr>
        <w:widowControl w:val="0"/>
        <w:autoSpaceDE w:val="0"/>
        <w:autoSpaceDN w:val="0"/>
        <w:adjustRightInd w:val="0"/>
        <w:spacing w:after="0"/>
        <w:rPr>
          <w:noProof/>
          <w:sz w:val="20"/>
          <w:lang w:val="en-US"/>
          <w:rPrChange w:id="1083" w:author="Calil Amaral" w:date="2019-11-01T02:24:00Z">
            <w:rPr>
              <w:noProof/>
              <w:sz w:val="20"/>
            </w:rPr>
          </w:rPrChange>
        </w:rPr>
      </w:pPr>
      <w:r w:rsidRPr="00834510">
        <w:rPr>
          <w:noProof/>
          <w:sz w:val="20"/>
          <w:lang w:val="en-US"/>
          <w:rPrChange w:id="1084" w:author="Calil Amaral" w:date="2019-11-01T02:24:00Z">
            <w:rPr>
              <w:noProof/>
              <w:sz w:val="20"/>
            </w:rPr>
          </w:rPrChange>
        </w:rPr>
        <w:t xml:space="preserve">MANVATKAR, V. D. et al. Estimation of melt pool dimensions, thermal cycle, and hardness distribution in the laser-engineered net shaping process of austenitic stainless steel. </w:t>
      </w:r>
      <w:r w:rsidRPr="00834510">
        <w:rPr>
          <w:b/>
          <w:bCs/>
          <w:noProof/>
          <w:sz w:val="20"/>
          <w:lang w:val="en-US"/>
          <w:rPrChange w:id="1085" w:author="Calil Amaral" w:date="2019-11-01T02:24:00Z">
            <w:rPr>
              <w:b/>
              <w:bCs/>
              <w:noProof/>
              <w:sz w:val="20"/>
            </w:rPr>
          </w:rPrChange>
        </w:rPr>
        <w:t>Metallurgical and Materials Transactions A: Physical Metallurgy and Materials Science</w:t>
      </w:r>
      <w:r w:rsidRPr="00834510">
        <w:rPr>
          <w:noProof/>
          <w:sz w:val="20"/>
          <w:lang w:val="en-US"/>
          <w:rPrChange w:id="1086" w:author="Calil Amaral" w:date="2019-11-01T02:24:00Z">
            <w:rPr>
              <w:noProof/>
              <w:sz w:val="20"/>
            </w:rPr>
          </w:rPrChange>
        </w:rPr>
        <w:t xml:space="preserve">, v. 42, n. 13, p. 4080–4087, 2011. </w:t>
      </w:r>
    </w:p>
    <w:p w14:paraId="72E5221A" w14:textId="77777777" w:rsidR="003450BF" w:rsidRPr="00834510" w:rsidRDefault="003450BF" w:rsidP="003450BF">
      <w:pPr>
        <w:widowControl w:val="0"/>
        <w:autoSpaceDE w:val="0"/>
        <w:autoSpaceDN w:val="0"/>
        <w:adjustRightInd w:val="0"/>
        <w:spacing w:after="0"/>
        <w:rPr>
          <w:noProof/>
          <w:sz w:val="20"/>
          <w:lang w:val="en-US"/>
          <w:rPrChange w:id="1087" w:author="Calil Amaral" w:date="2019-11-01T02:24:00Z">
            <w:rPr>
              <w:noProof/>
              <w:sz w:val="20"/>
            </w:rPr>
          </w:rPrChange>
        </w:rPr>
      </w:pPr>
      <w:r w:rsidRPr="00834510">
        <w:rPr>
          <w:noProof/>
          <w:sz w:val="20"/>
          <w:lang w:val="en-US"/>
          <w:rPrChange w:id="1088" w:author="Calil Amaral" w:date="2019-11-01T02:24:00Z">
            <w:rPr>
              <w:noProof/>
              <w:sz w:val="20"/>
            </w:rPr>
          </w:rPrChange>
        </w:rPr>
        <w:t xml:space="preserve">MANVATKAR, V.; DE, A.; DEBROY, T. Heat transfer and material flow during laser assisted multi-layer additive manufacturing. </w:t>
      </w:r>
      <w:r w:rsidRPr="00834510">
        <w:rPr>
          <w:b/>
          <w:bCs/>
          <w:noProof/>
          <w:sz w:val="20"/>
          <w:lang w:val="en-US"/>
          <w:rPrChange w:id="1089" w:author="Calil Amaral" w:date="2019-11-01T02:24:00Z">
            <w:rPr>
              <w:b/>
              <w:bCs/>
              <w:noProof/>
              <w:sz w:val="20"/>
            </w:rPr>
          </w:rPrChange>
        </w:rPr>
        <w:t>Journal of Applied Physics</w:t>
      </w:r>
      <w:r w:rsidRPr="00834510">
        <w:rPr>
          <w:noProof/>
          <w:sz w:val="20"/>
          <w:lang w:val="en-US"/>
          <w:rPrChange w:id="1090" w:author="Calil Amaral" w:date="2019-11-01T02:24:00Z">
            <w:rPr>
              <w:noProof/>
              <w:sz w:val="20"/>
            </w:rPr>
          </w:rPrChange>
        </w:rPr>
        <w:t xml:space="preserve">, v. 116, n. 12, 2014. </w:t>
      </w:r>
    </w:p>
    <w:p w14:paraId="5B5A26B2" w14:textId="77777777" w:rsidR="003450BF" w:rsidRPr="00834510" w:rsidRDefault="003450BF" w:rsidP="003450BF">
      <w:pPr>
        <w:widowControl w:val="0"/>
        <w:autoSpaceDE w:val="0"/>
        <w:autoSpaceDN w:val="0"/>
        <w:adjustRightInd w:val="0"/>
        <w:spacing w:after="0"/>
        <w:rPr>
          <w:noProof/>
          <w:sz w:val="20"/>
          <w:lang w:val="en-US"/>
          <w:rPrChange w:id="1091" w:author="Calil Amaral" w:date="2019-11-01T02:24:00Z">
            <w:rPr>
              <w:noProof/>
              <w:sz w:val="20"/>
            </w:rPr>
          </w:rPrChange>
        </w:rPr>
      </w:pPr>
      <w:r w:rsidRPr="00834510">
        <w:rPr>
          <w:noProof/>
          <w:sz w:val="20"/>
          <w:lang w:val="en-US"/>
          <w:rPrChange w:id="1092" w:author="Calil Amaral" w:date="2019-11-01T02:24:00Z">
            <w:rPr>
              <w:noProof/>
              <w:sz w:val="20"/>
            </w:rPr>
          </w:rPrChange>
        </w:rPr>
        <w:t xml:space="preserve">POPRAWE, R. </w:t>
      </w:r>
      <w:r w:rsidRPr="00834510">
        <w:rPr>
          <w:b/>
          <w:bCs/>
          <w:noProof/>
          <w:sz w:val="20"/>
          <w:lang w:val="en-US"/>
          <w:rPrChange w:id="1093" w:author="Calil Amaral" w:date="2019-11-01T02:24:00Z">
            <w:rPr>
              <w:b/>
              <w:bCs/>
              <w:noProof/>
              <w:sz w:val="20"/>
            </w:rPr>
          </w:rPrChange>
        </w:rPr>
        <w:t>Tailored Light 2 Laser Application Technology</w:t>
      </w:r>
      <w:r w:rsidRPr="00834510">
        <w:rPr>
          <w:noProof/>
          <w:sz w:val="20"/>
          <w:lang w:val="en-US"/>
          <w:rPrChange w:id="1094" w:author="Calil Amaral" w:date="2019-11-01T02:24:00Z">
            <w:rPr>
              <w:noProof/>
              <w:sz w:val="20"/>
            </w:rPr>
          </w:rPrChange>
        </w:rPr>
        <w:t xml:space="preserve">. Aachen, Germany: Springer, 2016. </w:t>
      </w:r>
    </w:p>
    <w:p w14:paraId="2C8B6032" w14:textId="77777777" w:rsidR="003450BF" w:rsidRPr="00834510" w:rsidRDefault="003450BF" w:rsidP="003450BF">
      <w:pPr>
        <w:widowControl w:val="0"/>
        <w:autoSpaceDE w:val="0"/>
        <w:autoSpaceDN w:val="0"/>
        <w:adjustRightInd w:val="0"/>
        <w:spacing w:after="0"/>
        <w:rPr>
          <w:noProof/>
          <w:sz w:val="20"/>
          <w:lang w:val="en-US"/>
          <w:rPrChange w:id="1095" w:author="Calil Amaral" w:date="2019-11-01T02:24:00Z">
            <w:rPr>
              <w:noProof/>
              <w:sz w:val="20"/>
            </w:rPr>
          </w:rPrChange>
        </w:rPr>
      </w:pPr>
      <w:r w:rsidRPr="00834510">
        <w:rPr>
          <w:noProof/>
          <w:sz w:val="20"/>
          <w:lang w:val="en-US"/>
          <w:rPrChange w:id="1096" w:author="Calil Amaral" w:date="2019-11-01T02:24:00Z">
            <w:rPr>
              <w:noProof/>
              <w:sz w:val="20"/>
            </w:rPr>
          </w:rPrChange>
        </w:rPr>
        <w:t xml:space="preserve">POPRAWE, R.; BOUCKE, K.; HOFFMAN, D. </w:t>
      </w:r>
      <w:r w:rsidRPr="00834510">
        <w:rPr>
          <w:b/>
          <w:bCs/>
          <w:noProof/>
          <w:sz w:val="20"/>
          <w:lang w:val="en-US"/>
          <w:rPrChange w:id="1097" w:author="Calil Amaral" w:date="2019-11-01T02:24:00Z">
            <w:rPr>
              <w:b/>
              <w:bCs/>
              <w:noProof/>
              <w:sz w:val="20"/>
            </w:rPr>
          </w:rPrChange>
        </w:rPr>
        <w:t>Tailored Light 1 - High Power Lasers for Production</w:t>
      </w:r>
      <w:r w:rsidRPr="00834510">
        <w:rPr>
          <w:noProof/>
          <w:sz w:val="20"/>
          <w:lang w:val="en-US"/>
          <w:rPrChange w:id="1098" w:author="Calil Amaral" w:date="2019-11-01T02:24:00Z">
            <w:rPr>
              <w:noProof/>
              <w:sz w:val="20"/>
            </w:rPr>
          </w:rPrChange>
        </w:rPr>
        <w:t xml:space="preserve">. Aachen, Germany: Springer, 2018. </w:t>
      </w:r>
    </w:p>
    <w:p w14:paraId="79F6165B" w14:textId="77777777" w:rsidR="003450BF" w:rsidRPr="00834510" w:rsidRDefault="003450BF" w:rsidP="003450BF">
      <w:pPr>
        <w:widowControl w:val="0"/>
        <w:autoSpaceDE w:val="0"/>
        <w:autoSpaceDN w:val="0"/>
        <w:adjustRightInd w:val="0"/>
        <w:spacing w:after="0"/>
        <w:rPr>
          <w:noProof/>
          <w:sz w:val="20"/>
          <w:lang w:val="en-US"/>
          <w:rPrChange w:id="1099" w:author="Calil Amaral" w:date="2019-11-01T02:24:00Z">
            <w:rPr>
              <w:noProof/>
              <w:sz w:val="20"/>
            </w:rPr>
          </w:rPrChange>
        </w:rPr>
      </w:pPr>
      <w:r w:rsidRPr="00834510">
        <w:rPr>
          <w:noProof/>
          <w:sz w:val="20"/>
          <w:lang w:val="en-US"/>
          <w:rPrChange w:id="1100" w:author="Calil Amaral" w:date="2019-11-01T02:24:00Z">
            <w:rPr>
              <w:noProof/>
              <w:sz w:val="20"/>
            </w:rPr>
          </w:rPrChange>
        </w:rPr>
        <w:t xml:space="preserve">RAZAVI, S. M. J. et al. Porosity effect on tensile behavior of Ti-6Al-4V specimens produced by laser engineered net shaping technology. </w:t>
      </w:r>
      <w:r w:rsidRPr="00834510">
        <w:rPr>
          <w:b/>
          <w:bCs/>
          <w:noProof/>
          <w:sz w:val="20"/>
          <w:lang w:val="en-US"/>
          <w:rPrChange w:id="1101" w:author="Calil Amaral" w:date="2019-11-01T02:24:00Z">
            <w:rPr>
              <w:b/>
              <w:bCs/>
              <w:noProof/>
              <w:sz w:val="20"/>
            </w:rPr>
          </w:rPrChange>
        </w:rPr>
        <w:t>Proceedings of the Institution of Mechanical Engineers, Part C: Journal of Mechanical Engineering Science</w:t>
      </w:r>
      <w:r w:rsidRPr="00834510">
        <w:rPr>
          <w:noProof/>
          <w:sz w:val="20"/>
          <w:lang w:val="en-US"/>
          <w:rPrChange w:id="1102" w:author="Calil Amaral" w:date="2019-11-01T02:24:00Z">
            <w:rPr>
              <w:noProof/>
              <w:sz w:val="20"/>
            </w:rPr>
          </w:rPrChange>
        </w:rPr>
        <w:t xml:space="preserve">, v. 0, n. 1, p. 1–8, 2018a. </w:t>
      </w:r>
    </w:p>
    <w:p w14:paraId="70C4AA1A" w14:textId="77777777" w:rsidR="003450BF" w:rsidRPr="00834510" w:rsidRDefault="003450BF" w:rsidP="003450BF">
      <w:pPr>
        <w:widowControl w:val="0"/>
        <w:autoSpaceDE w:val="0"/>
        <w:autoSpaceDN w:val="0"/>
        <w:adjustRightInd w:val="0"/>
        <w:spacing w:after="0"/>
        <w:rPr>
          <w:noProof/>
          <w:sz w:val="20"/>
          <w:lang w:val="en-US"/>
          <w:rPrChange w:id="1103" w:author="Calil Amaral" w:date="2019-11-01T02:24:00Z">
            <w:rPr>
              <w:noProof/>
              <w:sz w:val="20"/>
            </w:rPr>
          </w:rPrChange>
        </w:rPr>
      </w:pPr>
      <w:r w:rsidRPr="00834510">
        <w:rPr>
          <w:noProof/>
          <w:sz w:val="20"/>
          <w:lang w:val="en-US"/>
          <w:rPrChange w:id="1104" w:author="Calil Amaral" w:date="2019-11-01T02:24:00Z">
            <w:rPr>
              <w:noProof/>
              <w:sz w:val="20"/>
            </w:rPr>
          </w:rPrChange>
        </w:rPr>
        <w:t xml:space="preserve">RAZAVI, S. M. J. et al. Fatigue behavior of porous Ti-6Al-4V made by laser-engineered net shaping. </w:t>
      </w:r>
      <w:r w:rsidRPr="00834510">
        <w:rPr>
          <w:b/>
          <w:bCs/>
          <w:noProof/>
          <w:sz w:val="20"/>
          <w:lang w:val="en-US"/>
          <w:rPrChange w:id="1105" w:author="Calil Amaral" w:date="2019-11-01T02:24:00Z">
            <w:rPr>
              <w:b/>
              <w:bCs/>
              <w:noProof/>
              <w:sz w:val="20"/>
            </w:rPr>
          </w:rPrChange>
        </w:rPr>
        <w:t>Materials</w:t>
      </w:r>
      <w:r w:rsidRPr="00834510">
        <w:rPr>
          <w:noProof/>
          <w:sz w:val="20"/>
          <w:lang w:val="en-US"/>
          <w:rPrChange w:id="1106" w:author="Calil Amaral" w:date="2019-11-01T02:24:00Z">
            <w:rPr>
              <w:noProof/>
              <w:sz w:val="20"/>
            </w:rPr>
          </w:rPrChange>
        </w:rPr>
        <w:t xml:space="preserve">, v. 11, n. 2, 2018b. </w:t>
      </w:r>
    </w:p>
    <w:p w14:paraId="43BE89D4" w14:textId="77777777" w:rsidR="003450BF" w:rsidRPr="00834510" w:rsidRDefault="003450BF" w:rsidP="003450BF">
      <w:pPr>
        <w:widowControl w:val="0"/>
        <w:autoSpaceDE w:val="0"/>
        <w:autoSpaceDN w:val="0"/>
        <w:adjustRightInd w:val="0"/>
        <w:spacing w:after="0"/>
        <w:rPr>
          <w:noProof/>
          <w:sz w:val="20"/>
          <w:lang w:val="en-US"/>
          <w:rPrChange w:id="1107" w:author="Calil Amaral" w:date="2019-11-01T02:24:00Z">
            <w:rPr>
              <w:noProof/>
              <w:sz w:val="20"/>
            </w:rPr>
          </w:rPrChange>
        </w:rPr>
      </w:pPr>
      <w:r w:rsidRPr="00834510">
        <w:rPr>
          <w:noProof/>
          <w:sz w:val="20"/>
          <w:lang w:val="en-US"/>
          <w:rPrChange w:id="1108" w:author="Calil Amaral" w:date="2019-11-01T02:24:00Z">
            <w:rPr>
              <w:noProof/>
              <w:sz w:val="20"/>
            </w:rPr>
          </w:rPrChange>
        </w:rPr>
        <w:t xml:space="preserve">SABOORI, A. et al. Application of Directed Energy Deposition-Based Additive Manufacturing in Repair. </w:t>
      </w:r>
      <w:r w:rsidRPr="00834510">
        <w:rPr>
          <w:b/>
          <w:bCs/>
          <w:noProof/>
          <w:sz w:val="20"/>
          <w:lang w:val="en-US"/>
          <w:rPrChange w:id="1109" w:author="Calil Amaral" w:date="2019-11-01T02:24:00Z">
            <w:rPr>
              <w:b/>
              <w:bCs/>
              <w:noProof/>
              <w:sz w:val="20"/>
            </w:rPr>
          </w:rPrChange>
        </w:rPr>
        <w:t>Applied Sciences</w:t>
      </w:r>
      <w:r w:rsidRPr="00834510">
        <w:rPr>
          <w:noProof/>
          <w:sz w:val="20"/>
          <w:lang w:val="en-US"/>
          <w:rPrChange w:id="1110" w:author="Calil Amaral" w:date="2019-11-01T02:24:00Z">
            <w:rPr>
              <w:noProof/>
              <w:sz w:val="20"/>
            </w:rPr>
          </w:rPrChange>
        </w:rPr>
        <w:t xml:space="preserve">, v. 9, n. 16, p. 3316, 2019. </w:t>
      </w:r>
    </w:p>
    <w:p w14:paraId="7FBA5085" w14:textId="77777777" w:rsidR="003450BF" w:rsidRPr="00834510" w:rsidRDefault="003450BF" w:rsidP="003450BF">
      <w:pPr>
        <w:widowControl w:val="0"/>
        <w:autoSpaceDE w:val="0"/>
        <w:autoSpaceDN w:val="0"/>
        <w:adjustRightInd w:val="0"/>
        <w:spacing w:after="0"/>
        <w:rPr>
          <w:noProof/>
          <w:sz w:val="20"/>
          <w:lang w:val="en-US"/>
          <w:rPrChange w:id="1111" w:author="Calil Amaral" w:date="2019-11-01T02:24:00Z">
            <w:rPr>
              <w:noProof/>
              <w:sz w:val="20"/>
            </w:rPr>
          </w:rPrChange>
        </w:rPr>
      </w:pPr>
      <w:r w:rsidRPr="00834510">
        <w:rPr>
          <w:noProof/>
          <w:sz w:val="20"/>
          <w:lang w:val="en-US"/>
          <w:rPrChange w:id="1112" w:author="Calil Amaral" w:date="2019-11-01T02:24:00Z">
            <w:rPr>
              <w:noProof/>
              <w:sz w:val="20"/>
            </w:rPr>
          </w:rPrChange>
        </w:rPr>
        <w:t xml:space="preserve">SCHNEIDER, M. </w:t>
      </w:r>
      <w:r w:rsidRPr="00834510">
        <w:rPr>
          <w:b/>
          <w:bCs/>
          <w:noProof/>
          <w:sz w:val="20"/>
          <w:lang w:val="en-US"/>
          <w:rPrChange w:id="1113" w:author="Calil Amaral" w:date="2019-11-01T02:24:00Z">
            <w:rPr>
              <w:b/>
              <w:bCs/>
              <w:noProof/>
              <w:sz w:val="20"/>
            </w:rPr>
          </w:rPrChange>
        </w:rPr>
        <w:t>Laser clading with powder effect of some machining parameters on clad properties</w:t>
      </w:r>
      <w:r w:rsidRPr="00834510">
        <w:rPr>
          <w:noProof/>
          <w:sz w:val="20"/>
          <w:lang w:val="en-US"/>
          <w:rPrChange w:id="1114" w:author="Calil Amaral" w:date="2019-11-01T02:24:00Z">
            <w:rPr>
              <w:noProof/>
              <w:sz w:val="20"/>
            </w:rPr>
          </w:rPrChange>
        </w:rPr>
        <w:t>. [s.l.] University of Twente, Enschede, The Netherlands, 1998.</w:t>
      </w:r>
    </w:p>
    <w:p w14:paraId="29AFFB99" w14:textId="77777777" w:rsidR="003450BF" w:rsidRPr="003450BF" w:rsidRDefault="003450BF" w:rsidP="003450BF">
      <w:pPr>
        <w:widowControl w:val="0"/>
        <w:autoSpaceDE w:val="0"/>
        <w:autoSpaceDN w:val="0"/>
        <w:adjustRightInd w:val="0"/>
        <w:spacing w:after="0"/>
        <w:rPr>
          <w:noProof/>
          <w:sz w:val="20"/>
        </w:rPr>
      </w:pPr>
      <w:r w:rsidRPr="00834510">
        <w:rPr>
          <w:noProof/>
          <w:sz w:val="20"/>
          <w:lang w:val="en-US"/>
          <w:rPrChange w:id="1115" w:author="Calil Amaral" w:date="2019-11-01T02:24:00Z">
            <w:rPr>
              <w:noProof/>
              <w:sz w:val="20"/>
            </w:rPr>
          </w:rPrChange>
        </w:rPr>
        <w:t xml:space="preserve">SHAH, K. et al. Parametric study of development of Inconel-steel functionally graded materials by laser direct metal deposition. </w:t>
      </w:r>
      <w:r w:rsidRPr="003450BF">
        <w:rPr>
          <w:b/>
          <w:bCs/>
          <w:noProof/>
          <w:sz w:val="20"/>
        </w:rPr>
        <w:t>Materials and Design</w:t>
      </w:r>
      <w:r w:rsidRPr="003450BF">
        <w:rPr>
          <w:noProof/>
          <w:sz w:val="20"/>
        </w:rPr>
        <w:t xml:space="preserve">, v. 54, p. 531–538, 2014. </w:t>
      </w:r>
    </w:p>
    <w:p w14:paraId="5F53EB08" w14:textId="77777777" w:rsidR="003450BF" w:rsidRPr="00834510" w:rsidRDefault="003450BF" w:rsidP="003450BF">
      <w:pPr>
        <w:widowControl w:val="0"/>
        <w:autoSpaceDE w:val="0"/>
        <w:autoSpaceDN w:val="0"/>
        <w:adjustRightInd w:val="0"/>
        <w:spacing w:after="0"/>
        <w:rPr>
          <w:noProof/>
          <w:sz w:val="20"/>
          <w:lang w:val="en-US"/>
          <w:rPrChange w:id="1116" w:author="Calil Amaral" w:date="2019-11-01T02:24:00Z">
            <w:rPr>
              <w:noProof/>
              <w:sz w:val="20"/>
            </w:rPr>
          </w:rPrChange>
        </w:rPr>
      </w:pPr>
      <w:r w:rsidRPr="003450BF">
        <w:rPr>
          <w:noProof/>
          <w:sz w:val="20"/>
        </w:rPr>
        <w:t xml:space="preserve">VOLPATO, N. et al. </w:t>
      </w:r>
      <w:r w:rsidRPr="003450BF">
        <w:rPr>
          <w:b/>
          <w:bCs/>
          <w:noProof/>
          <w:sz w:val="20"/>
        </w:rPr>
        <w:t>Manufatura Aditiva - Tecnologias e aplicações da impressão 3D</w:t>
      </w:r>
      <w:r w:rsidRPr="003450BF">
        <w:rPr>
          <w:noProof/>
          <w:sz w:val="20"/>
        </w:rPr>
        <w:t xml:space="preserve">. </w:t>
      </w:r>
      <w:r w:rsidRPr="00834510">
        <w:rPr>
          <w:noProof/>
          <w:sz w:val="20"/>
          <w:lang w:val="en-US"/>
          <w:rPrChange w:id="1117" w:author="Calil Amaral" w:date="2019-11-01T02:24:00Z">
            <w:rPr>
              <w:noProof/>
              <w:sz w:val="20"/>
            </w:rPr>
          </w:rPrChange>
        </w:rPr>
        <w:t xml:space="preserve">São Paulo, SP: Blucher, 2017. </w:t>
      </w:r>
    </w:p>
    <w:p w14:paraId="316C7291" w14:textId="77777777" w:rsidR="003450BF" w:rsidRPr="00834510" w:rsidRDefault="003450BF" w:rsidP="003450BF">
      <w:pPr>
        <w:widowControl w:val="0"/>
        <w:autoSpaceDE w:val="0"/>
        <w:autoSpaceDN w:val="0"/>
        <w:adjustRightInd w:val="0"/>
        <w:spacing w:after="0"/>
        <w:rPr>
          <w:noProof/>
          <w:sz w:val="20"/>
          <w:lang w:val="en-US"/>
          <w:rPrChange w:id="1118" w:author="Calil Amaral" w:date="2019-11-01T02:24:00Z">
            <w:rPr>
              <w:noProof/>
              <w:sz w:val="20"/>
            </w:rPr>
          </w:rPrChange>
        </w:rPr>
      </w:pPr>
      <w:r w:rsidRPr="00834510">
        <w:rPr>
          <w:noProof/>
          <w:sz w:val="20"/>
          <w:lang w:val="en-US"/>
          <w:rPrChange w:id="1119" w:author="Calil Amaral" w:date="2019-11-01T02:24:00Z">
            <w:rPr>
              <w:noProof/>
              <w:sz w:val="20"/>
            </w:rPr>
          </w:rPrChange>
        </w:rPr>
        <w:t xml:space="preserve">XU, J. et al. A review of slicing methods for directed energy deposition based additive manufacturing. </w:t>
      </w:r>
      <w:r w:rsidRPr="00834510">
        <w:rPr>
          <w:b/>
          <w:bCs/>
          <w:noProof/>
          <w:sz w:val="20"/>
          <w:lang w:val="en-US"/>
          <w:rPrChange w:id="1120" w:author="Calil Amaral" w:date="2019-11-01T02:24:00Z">
            <w:rPr>
              <w:b/>
              <w:bCs/>
              <w:noProof/>
              <w:sz w:val="20"/>
            </w:rPr>
          </w:rPrChange>
        </w:rPr>
        <w:t>Rapid Prototyping Journal</w:t>
      </w:r>
      <w:r w:rsidRPr="00834510">
        <w:rPr>
          <w:noProof/>
          <w:sz w:val="20"/>
          <w:lang w:val="en-US"/>
          <w:rPrChange w:id="1121" w:author="Calil Amaral" w:date="2019-11-01T02:24:00Z">
            <w:rPr>
              <w:noProof/>
              <w:sz w:val="20"/>
            </w:rPr>
          </w:rPrChange>
        </w:rPr>
        <w:t xml:space="preserve">, v. 24, n. 6, p. 1012–1025, 2018. </w:t>
      </w:r>
    </w:p>
    <w:p w14:paraId="2873E44B" w14:textId="77777777" w:rsidR="003450BF" w:rsidRPr="003450BF" w:rsidRDefault="003450BF" w:rsidP="003450BF">
      <w:pPr>
        <w:widowControl w:val="0"/>
        <w:autoSpaceDE w:val="0"/>
        <w:autoSpaceDN w:val="0"/>
        <w:adjustRightInd w:val="0"/>
        <w:spacing w:after="0"/>
        <w:rPr>
          <w:noProof/>
          <w:sz w:val="20"/>
        </w:rPr>
      </w:pPr>
      <w:r w:rsidRPr="00834510">
        <w:rPr>
          <w:noProof/>
          <w:sz w:val="20"/>
          <w:lang w:val="en-US"/>
          <w:rPrChange w:id="1122" w:author="Calil Amaral" w:date="2019-11-01T02:24:00Z">
            <w:rPr>
              <w:noProof/>
              <w:sz w:val="20"/>
            </w:rPr>
          </w:rPrChange>
        </w:rPr>
        <w:t xml:space="preserve">ZHANG, P.; LIU, J.; TO, A. C. Role of anisotropic properties on topology optimization of additive manufactured load bearing structures. </w:t>
      </w:r>
      <w:r w:rsidRPr="003450BF">
        <w:rPr>
          <w:b/>
          <w:bCs/>
          <w:noProof/>
          <w:sz w:val="20"/>
        </w:rPr>
        <w:t>Scripta Materialia</w:t>
      </w:r>
      <w:r w:rsidRPr="003450BF">
        <w:rPr>
          <w:noProof/>
          <w:sz w:val="20"/>
        </w:rPr>
        <w:t xml:space="preserve">, 2017. </w:t>
      </w:r>
    </w:p>
    <w:p w14:paraId="026E55D2" w14:textId="6FA2C609" w:rsidR="00044C4F" w:rsidRPr="00A006BD" w:rsidRDefault="002722A9">
      <w:pPr>
        <w:pStyle w:val="Bibliografia1"/>
        <w:ind w:firstLine="0"/>
        <w:rPr>
          <w:lang w:val="en-US"/>
        </w:rPr>
      </w:pPr>
      <w:r w:rsidRPr="00A006BD">
        <w:rPr>
          <w:lang w:val="en-US"/>
        </w:rPr>
        <w:fldChar w:fldCharType="end"/>
      </w:r>
    </w:p>
    <w:sectPr w:rsidR="00044C4F" w:rsidRPr="00A006BD" w:rsidSect="00A43734">
      <w:headerReference w:type="default" r:id="rId38"/>
      <w:pgSz w:w="11906" w:h="16838"/>
      <w:pgMar w:top="1701" w:right="1134" w:bottom="1134"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6" w:author="Milton Pereira" w:date="2019-10-21T16:37:00Z" w:initials="MP">
    <w:p w14:paraId="5BF60FE1" w14:textId="68EB9C44" w:rsidR="00CA3217" w:rsidRDefault="00CA3217">
      <w:pPr>
        <w:pStyle w:val="CommentText"/>
      </w:pPr>
      <w:r>
        <w:rPr>
          <w:rStyle w:val="CommentReference"/>
        </w:rPr>
        <w:annotationRef/>
      </w:r>
      <w:r>
        <w:t>Seria importante citar o potencial para recuperação de componentes de alto valor agregado...</w:t>
      </w:r>
    </w:p>
  </w:comment>
  <w:comment w:id="200" w:author="Milton Pereira" w:date="2019-10-21T16:40:00Z" w:initials="MP">
    <w:p w14:paraId="603911B2" w14:textId="7343E0EE" w:rsidR="00CA3217" w:rsidRDefault="00CA3217">
      <w:pPr>
        <w:pStyle w:val="CommentText"/>
      </w:pPr>
      <w:r>
        <w:rPr>
          <w:rStyle w:val="CommentReference"/>
        </w:rPr>
        <w:annotationRef/>
      </w:r>
      <w:r>
        <w:t xml:space="preserve">Toma cuidado com a comparação com PBF, já que o </w:t>
      </w:r>
      <w:proofErr w:type="spellStart"/>
      <w:r>
        <w:t>Ahrens</w:t>
      </w:r>
      <w:proofErr w:type="spellEnd"/>
      <w:r>
        <w:t xml:space="preserve"> vai estar na banca. Os processos são usados em níveis de precisão / resolução dimensional totalmente distintos. Tem que deixar claro que nem sempre é uma comparação direta. PBF é imbatível em inúmeras situações.</w:t>
      </w:r>
    </w:p>
    <w:p w14:paraId="3DE7736D" w14:textId="18EC8747" w:rsidR="00CA3217" w:rsidRDefault="00CA3217">
      <w:pPr>
        <w:pStyle w:val="CommentText"/>
      </w:pPr>
      <w:r>
        <w:t>Minha preocupação é que deixes claro que cada processo tem sua importância e necessita de estudos deste tipo para serem aprimorados.</w:t>
      </w:r>
    </w:p>
  </w:comment>
  <w:comment w:id="225" w:author="Milton Pereira" w:date="2019-10-21T16:54:00Z" w:initials="MP">
    <w:p w14:paraId="10F8D011" w14:textId="70C91FDE" w:rsidR="00CA3217" w:rsidRDefault="00CA3217">
      <w:pPr>
        <w:pStyle w:val="CommentText"/>
      </w:pPr>
      <w:r>
        <w:rPr>
          <w:rStyle w:val="CommentReference"/>
        </w:rPr>
        <w:annotationRef/>
      </w:r>
      <w:r>
        <w:t>Tente usar um tamanho de fonte nas figuras que seja equivalente ao do texto.</w:t>
      </w:r>
    </w:p>
  </w:comment>
  <w:comment w:id="231" w:author="Milton Pereira" w:date="2019-10-21T16:44:00Z" w:initials="MP">
    <w:p w14:paraId="38D80FC7" w14:textId="392B8EFD" w:rsidR="00CA3217" w:rsidRDefault="00CA3217">
      <w:pPr>
        <w:pStyle w:val="CommentText"/>
      </w:pPr>
      <w:r>
        <w:rPr>
          <w:rStyle w:val="CommentReference"/>
        </w:rPr>
        <w:annotationRef/>
      </w:r>
      <w:r>
        <w:t>Tenho visto nos trabalhos escritos em inglês o uso de “</w:t>
      </w:r>
      <w:proofErr w:type="spellStart"/>
      <w:r>
        <w:t>Objectives</w:t>
      </w:r>
      <w:proofErr w:type="spellEnd"/>
      <w:r>
        <w:t>”. Veja se é pertinente e aceitável usar “</w:t>
      </w:r>
      <w:proofErr w:type="spellStart"/>
      <w:r>
        <w:t>Goals</w:t>
      </w:r>
      <w:proofErr w:type="spellEnd"/>
      <w:r>
        <w:t>”.</w:t>
      </w:r>
    </w:p>
  </w:comment>
  <w:comment w:id="243" w:author="Milton Pereira" w:date="2019-10-21T16:48:00Z" w:initials="MP">
    <w:p w14:paraId="022A9136" w14:textId="314F64FC" w:rsidR="00CA3217" w:rsidRDefault="00CA3217">
      <w:pPr>
        <w:pStyle w:val="CommentText"/>
      </w:pPr>
      <w:r>
        <w:rPr>
          <w:rStyle w:val="CommentReference"/>
        </w:rPr>
        <w:annotationRef/>
      </w:r>
      <w:r>
        <w:t>Vais comparar com valores de referência de catálogo ou vais usinar corpos de prova a partir de material maciço (barras ou lingotes)? É importante ter uma ideia do quanto as propriedades se alteram....</w:t>
      </w:r>
    </w:p>
  </w:comment>
  <w:comment w:id="258" w:author="Milton Pereira" w:date="2019-10-21T16:55:00Z" w:initials="MP">
    <w:p w14:paraId="6ED889A6" w14:textId="2E65F65C" w:rsidR="00CA3217" w:rsidRDefault="00CA3217">
      <w:pPr>
        <w:pStyle w:val="CommentText"/>
      </w:pPr>
      <w:r>
        <w:rPr>
          <w:rStyle w:val="CommentReference"/>
        </w:rPr>
        <w:annotationRef/>
      </w:r>
      <w:r>
        <w:t>Aumentar fonte!</w:t>
      </w:r>
    </w:p>
  </w:comment>
  <w:comment w:id="280" w:author="Milton Pereira" w:date="2019-10-21T16:55:00Z" w:initials="MP">
    <w:p w14:paraId="18A9017D" w14:textId="12948A85" w:rsidR="00CA3217" w:rsidRDefault="00CA3217">
      <w:pPr>
        <w:pStyle w:val="CommentText"/>
      </w:pPr>
      <w:r>
        <w:rPr>
          <w:rStyle w:val="CommentReference"/>
        </w:rPr>
        <w:annotationRef/>
      </w:r>
      <w:r>
        <w:t>Fonte 8 é muito pequena....</w:t>
      </w:r>
    </w:p>
  </w:comment>
  <w:comment w:id="404" w:author="Milton Pereira" w:date="2019-10-21T16:57:00Z" w:initials="MP">
    <w:p w14:paraId="4C1CD5BA" w14:textId="134013EE" w:rsidR="00CA3217" w:rsidRDefault="00CA3217">
      <w:pPr>
        <w:pStyle w:val="CommentText"/>
      </w:pPr>
      <w:r>
        <w:rPr>
          <w:rStyle w:val="CommentReference"/>
        </w:rPr>
        <w:annotationRef/>
      </w:r>
      <w:r>
        <w:t>Há trabalhos depositando a partir de fitas metálicas. Outros com uma pasta de pó mais aglutinante... Deixe claro que aqui estão os mais difundidos.</w:t>
      </w:r>
    </w:p>
  </w:comment>
  <w:comment w:id="412" w:author="Milton Pereira" w:date="2019-10-21T17:02:00Z" w:initials="MP">
    <w:p w14:paraId="2BB8F6C1" w14:textId="0B21F550" w:rsidR="00CA3217" w:rsidRDefault="00CA3217">
      <w:pPr>
        <w:pStyle w:val="CommentText"/>
      </w:pPr>
      <w:r>
        <w:rPr>
          <w:rStyle w:val="CommentReference"/>
        </w:rPr>
        <w:annotationRef/>
      </w:r>
      <w:r>
        <w:t>A tabela tem que aparecer depois de ter sido citada no texto...</w:t>
      </w:r>
    </w:p>
    <w:p w14:paraId="30CCA254" w14:textId="641AEA22" w:rsidR="00CA3217" w:rsidRDefault="00CA3217">
      <w:pPr>
        <w:pStyle w:val="CommentText"/>
      </w:pPr>
      <w:r>
        <w:t>Essa tabela é muito restritiva quanto aos tipos de laser disponíveis...</w:t>
      </w:r>
    </w:p>
    <w:p w14:paraId="7794FE87" w14:textId="6262848A" w:rsidR="00CA3217" w:rsidRDefault="00CA3217">
      <w:pPr>
        <w:pStyle w:val="CommentText"/>
      </w:pPr>
      <w:r>
        <w:t>Melhor seria usar a figura clássica da Wikipedia:</w:t>
      </w:r>
    </w:p>
    <w:p w14:paraId="49948942" w14:textId="66610737" w:rsidR="00CA3217" w:rsidRDefault="00CA3217">
      <w:pPr>
        <w:pStyle w:val="CommentText"/>
      </w:pPr>
      <w:hyperlink r:id="rId1" w:history="1">
        <w:r>
          <w:rPr>
            <w:rStyle w:val="Hyperlink"/>
          </w:rPr>
          <w:t>https://en.wikipedia.org/wiki/List_of_laser_types</w:t>
        </w:r>
      </w:hyperlink>
    </w:p>
  </w:comment>
  <w:comment w:id="607" w:author="Milton Pereira" w:date="2019-10-21T17:06:00Z" w:initials="MP">
    <w:p w14:paraId="51F21471" w14:textId="352FA14A" w:rsidR="00CA3217" w:rsidRDefault="00CA3217">
      <w:pPr>
        <w:pStyle w:val="CommentText"/>
      </w:pPr>
      <w:r>
        <w:rPr>
          <w:rStyle w:val="CommentReference"/>
        </w:rPr>
        <w:annotationRef/>
      </w:r>
      <w:r>
        <w:t>Figura importante e muito pequena! A do lado também...</w:t>
      </w:r>
    </w:p>
  </w:comment>
  <w:comment w:id="633" w:author="Milton Pereira" w:date="2019-10-21T17:06:00Z" w:initials="MP">
    <w:p w14:paraId="736BEA88" w14:textId="77777777" w:rsidR="00CA3217" w:rsidRDefault="00CA3217" w:rsidP="00637DFB">
      <w:pPr>
        <w:pStyle w:val="CommentText"/>
      </w:pPr>
      <w:r>
        <w:rPr>
          <w:rStyle w:val="CommentReference"/>
        </w:rPr>
        <w:annotationRef/>
      </w:r>
      <w:r>
        <w:t>Figura importante e muito pequena! A do lado também...</w:t>
      </w:r>
    </w:p>
  </w:comment>
  <w:comment w:id="678" w:author="Milton Pereira" w:date="2019-10-21T17:09:00Z" w:initials="MP">
    <w:p w14:paraId="4677B2F0" w14:textId="2677B4B5" w:rsidR="00CA3217" w:rsidRDefault="00CA3217">
      <w:pPr>
        <w:pStyle w:val="CommentText"/>
      </w:pPr>
      <w:r>
        <w:rPr>
          <w:rStyle w:val="CommentReference"/>
        </w:rPr>
        <w:annotationRef/>
      </w:r>
      <w:r>
        <w:t>De novo, a figura aparece antes de ser chamada no texto... Revise isso em todo o documento.</w:t>
      </w:r>
    </w:p>
  </w:comment>
  <w:comment w:id="706" w:author="Milton Pereira" w:date="2019-10-21T17:10:00Z" w:initials="MP">
    <w:p w14:paraId="595C47B6" w14:textId="4E307F23" w:rsidR="00CA3217" w:rsidRDefault="00CA3217">
      <w:pPr>
        <w:pStyle w:val="CommentText"/>
      </w:pPr>
      <w:r>
        <w:rPr>
          <w:rStyle w:val="CommentReference"/>
        </w:rPr>
        <w:annotationRef/>
      </w:r>
      <w:r>
        <w:t>Não dá para ler os textos... E nem dá para ver os detalhes da figura...</w:t>
      </w:r>
    </w:p>
  </w:comment>
  <w:comment w:id="747" w:author="Milton Pereira" w:date="2019-10-21T17:12:00Z" w:initials="MP">
    <w:p w14:paraId="456A5AE0" w14:textId="048B47BF" w:rsidR="00CA3217" w:rsidRDefault="00CA3217">
      <w:pPr>
        <w:pStyle w:val="CommentText"/>
      </w:pPr>
      <w:r>
        <w:rPr>
          <w:rStyle w:val="CommentReference"/>
        </w:rPr>
        <w:annotationRef/>
      </w:r>
      <w:r>
        <w:t>A figura não mostra exatamente o que está descrito e mostra outras coisas. Aproveite melhor a descrição da figura!</w:t>
      </w:r>
    </w:p>
  </w:comment>
  <w:comment w:id="779" w:author="Milton Pereira" w:date="2019-10-21T17:15:00Z" w:initials="MP">
    <w:p w14:paraId="1AC14E82" w14:textId="77777777" w:rsidR="00CA3217" w:rsidRDefault="00CA3217" w:rsidP="00A7183D">
      <w:pPr>
        <w:pStyle w:val="CommentText"/>
      </w:pPr>
      <w:r>
        <w:rPr>
          <w:rStyle w:val="CommentReference"/>
        </w:rPr>
        <w:annotationRef/>
      </w:r>
      <w:r>
        <w:t>Não dá pra ler!</w:t>
      </w:r>
    </w:p>
  </w:comment>
  <w:comment w:id="792" w:author="Milton Pereira" w:date="2019-10-21T17:15:00Z" w:initials="MP">
    <w:p w14:paraId="010166B3" w14:textId="6F89C70B" w:rsidR="00CA3217" w:rsidRDefault="00CA3217">
      <w:pPr>
        <w:pStyle w:val="CommentText"/>
      </w:pPr>
      <w:r>
        <w:rPr>
          <w:rStyle w:val="CommentReference"/>
        </w:rPr>
        <w:annotationRef/>
      </w:r>
      <w:r>
        <w:t>Não seria 9?</w:t>
      </w:r>
    </w:p>
  </w:comment>
  <w:comment w:id="797" w:author="Milton Pereira" w:date="2019-10-21T17:15:00Z" w:initials="MP">
    <w:p w14:paraId="13A5D21B" w14:textId="37FC9C47" w:rsidR="00CA3217" w:rsidRDefault="00CA3217">
      <w:pPr>
        <w:pStyle w:val="CommentText"/>
      </w:pPr>
      <w:r>
        <w:rPr>
          <w:rStyle w:val="CommentReference"/>
        </w:rPr>
        <w:annotationRef/>
      </w:r>
      <w:r>
        <w:t>Não dá pra ler!</w:t>
      </w:r>
    </w:p>
  </w:comment>
  <w:comment w:id="893" w:author="Milton Pereira" w:date="2019-10-21T17:20:00Z" w:initials="MP">
    <w:p w14:paraId="6A2349F9" w14:textId="6E28E014" w:rsidR="00CA3217" w:rsidRDefault="00CA3217">
      <w:pPr>
        <w:pStyle w:val="CommentText"/>
      </w:pPr>
      <w:r>
        <w:rPr>
          <w:rStyle w:val="CommentReference"/>
        </w:rPr>
        <w:annotationRef/>
      </w:r>
      <w:r>
        <w:t>Aumentar fonte!! É uma das figuras mais importantes do trabalho e tem que ficar bem legível...</w:t>
      </w:r>
    </w:p>
  </w:comment>
  <w:comment w:id="985" w:author="Milton Pereira" w:date="2019-10-21T16:34:00Z" w:initials="MP">
    <w:p w14:paraId="30296849" w14:textId="77777777" w:rsidR="00CA3217" w:rsidRDefault="00CA3217">
      <w:pPr>
        <w:pStyle w:val="CommentText"/>
      </w:pPr>
      <w:r>
        <w:rPr>
          <w:rStyle w:val="CommentReference"/>
        </w:rPr>
        <w:annotationRef/>
      </w:r>
      <w:r>
        <w:t>Revise as referências para que fiquem de acordo com a norma. Uma sugestão é pegar algum trabalho já defendido e copiar o formato. Dando uma olhada por cima, está faltando várias informações nas referências...</w:t>
      </w:r>
    </w:p>
    <w:p w14:paraId="7250E442" w14:textId="77777777" w:rsidR="00CA3217" w:rsidRDefault="00CA3217">
      <w:pPr>
        <w:pStyle w:val="CommentText"/>
      </w:pPr>
    </w:p>
    <w:p w14:paraId="20A003E3" w14:textId="6D5E7687" w:rsidR="00CA3217" w:rsidRDefault="00CA3217">
      <w:pPr>
        <w:pStyle w:val="CommentText"/>
      </w:pPr>
      <w:r>
        <w:t>Acho que o trabalho do Luiz seria um bom modelo...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F60FE1" w15:done="1"/>
  <w15:commentEx w15:paraId="3DE7736D" w15:done="1"/>
  <w15:commentEx w15:paraId="10F8D011" w15:done="1"/>
  <w15:commentEx w15:paraId="38D80FC7" w15:done="0"/>
  <w15:commentEx w15:paraId="022A9136" w15:done="1"/>
  <w15:commentEx w15:paraId="6ED889A6" w15:done="1"/>
  <w15:commentEx w15:paraId="18A9017D" w15:done="1"/>
  <w15:commentEx w15:paraId="4C1CD5BA" w15:done="1"/>
  <w15:commentEx w15:paraId="49948942" w15:done="0"/>
  <w15:commentEx w15:paraId="51F21471" w15:done="1"/>
  <w15:commentEx w15:paraId="736BEA88" w15:done="1"/>
  <w15:commentEx w15:paraId="4677B2F0" w15:done="1"/>
  <w15:commentEx w15:paraId="595C47B6" w15:done="0"/>
  <w15:commentEx w15:paraId="456A5AE0" w15:done="0"/>
  <w15:commentEx w15:paraId="1AC14E82" w15:done="0"/>
  <w15:commentEx w15:paraId="010166B3" w15:done="0"/>
  <w15:commentEx w15:paraId="13A5D21B" w15:done="0"/>
  <w15:commentEx w15:paraId="6A2349F9" w15:done="0"/>
  <w15:commentEx w15:paraId="20A003E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F60FE1" w16cid:durableId="21617DEE"/>
  <w16cid:commentId w16cid:paraId="3DE7736D" w16cid:durableId="21617DEF"/>
  <w16cid:commentId w16cid:paraId="10F8D011" w16cid:durableId="21617DF0"/>
  <w16cid:commentId w16cid:paraId="38D80FC7" w16cid:durableId="21617DF1"/>
  <w16cid:commentId w16cid:paraId="022A9136" w16cid:durableId="21617DF2"/>
  <w16cid:commentId w16cid:paraId="6ED889A6" w16cid:durableId="21617DF3"/>
  <w16cid:commentId w16cid:paraId="18A9017D" w16cid:durableId="21617DF4"/>
  <w16cid:commentId w16cid:paraId="4C1CD5BA" w16cid:durableId="21617DF5"/>
  <w16cid:commentId w16cid:paraId="49948942" w16cid:durableId="21617DF6"/>
  <w16cid:commentId w16cid:paraId="51F21471" w16cid:durableId="21617DF7"/>
  <w16cid:commentId w16cid:paraId="736BEA88" w16cid:durableId="2165FD45"/>
  <w16cid:commentId w16cid:paraId="4677B2F0" w16cid:durableId="21617DF8"/>
  <w16cid:commentId w16cid:paraId="595C47B6" w16cid:durableId="21617DF9"/>
  <w16cid:commentId w16cid:paraId="456A5AE0" w16cid:durableId="21617DFA"/>
  <w16cid:commentId w16cid:paraId="1AC14E82" w16cid:durableId="2166005F"/>
  <w16cid:commentId w16cid:paraId="010166B3" w16cid:durableId="21617DFB"/>
  <w16cid:commentId w16cid:paraId="13A5D21B" w16cid:durableId="21617DFC"/>
  <w16cid:commentId w16cid:paraId="6A2349F9" w16cid:durableId="21617DFD"/>
  <w16cid:commentId w16cid:paraId="20A003E3" w16cid:durableId="21617D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842847" w14:textId="77777777" w:rsidR="000A2926" w:rsidRDefault="000A2926" w:rsidP="004836DE">
      <w:r>
        <w:separator/>
      </w:r>
    </w:p>
    <w:p w14:paraId="020A2E66" w14:textId="77777777" w:rsidR="000A2926" w:rsidRDefault="000A2926" w:rsidP="004836DE"/>
    <w:p w14:paraId="5BA2A33E" w14:textId="77777777" w:rsidR="000A2926" w:rsidRDefault="000A2926" w:rsidP="004836DE"/>
  </w:endnote>
  <w:endnote w:type="continuationSeparator" w:id="0">
    <w:p w14:paraId="61BCD6F6" w14:textId="77777777" w:rsidR="000A2926" w:rsidRDefault="000A2926" w:rsidP="004836DE">
      <w:r>
        <w:continuationSeparator/>
      </w:r>
    </w:p>
    <w:p w14:paraId="248F8731" w14:textId="77777777" w:rsidR="000A2926" w:rsidRDefault="000A2926" w:rsidP="004836DE"/>
    <w:p w14:paraId="314224E4" w14:textId="77777777" w:rsidR="000A2926" w:rsidRDefault="000A2926" w:rsidP="004836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46A169" w14:textId="77777777" w:rsidR="000A2926" w:rsidRDefault="000A2926" w:rsidP="004836DE">
      <w:r>
        <w:separator/>
      </w:r>
    </w:p>
    <w:p w14:paraId="36AB15E8" w14:textId="77777777" w:rsidR="000A2926" w:rsidRDefault="000A2926" w:rsidP="004836DE"/>
    <w:p w14:paraId="5C743A2C" w14:textId="77777777" w:rsidR="000A2926" w:rsidRDefault="000A2926" w:rsidP="004836DE"/>
  </w:footnote>
  <w:footnote w:type="continuationSeparator" w:id="0">
    <w:p w14:paraId="04ADB26F" w14:textId="77777777" w:rsidR="000A2926" w:rsidRDefault="000A2926" w:rsidP="004836DE">
      <w:r>
        <w:continuationSeparator/>
      </w:r>
    </w:p>
    <w:p w14:paraId="16A301E7" w14:textId="77777777" w:rsidR="000A2926" w:rsidRDefault="000A2926" w:rsidP="004836DE"/>
    <w:p w14:paraId="068CA987" w14:textId="77777777" w:rsidR="000A2926" w:rsidRDefault="000A2926" w:rsidP="004836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1648166"/>
      <w:docPartObj>
        <w:docPartGallery w:val="Page Numbers (Top of Page)"/>
        <w:docPartUnique/>
      </w:docPartObj>
    </w:sdtPr>
    <w:sdtContent>
      <w:p w14:paraId="7190DFCE" w14:textId="77777777" w:rsidR="00CA3217" w:rsidRDefault="00CA3217" w:rsidP="004836DE">
        <w:pPr>
          <w:pStyle w:val="Header"/>
        </w:pPr>
        <w:r>
          <w:fldChar w:fldCharType="begin"/>
        </w:r>
        <w:r>
          <w:instrText>PAGE   \* MERGEFORMAT</w:instrText>
        </w:r>
        <w:r>
          <w:fldChar w:fldCharType="separate"/>
        </w:r>
        <w:r>
          <w:rPr>
            <w:noProof/>
          </w:rPr>
          <w:t>21</w:t>
        </w:r>
        <w:r>
          <w:fldChar w:fldCharType="end"/>
        </w:r>
      </w:p>
    </w:sdtContent>
  </w:sdt>
  <w:p w14:paraId="5DE6D466" w14:textId="77777777" w:rsidR="00CA3217" w:rsidRDefault="00CA3217" w:rsidP="004836DE">
    <w:pPr>
      <w:pStyle w:val="Header"/>
    </w:pPr>
  </w:p>
  <w:p w14:paraId="5CBC0352" w14:textId="77777777" w:rsidR="00CA3217" w:rsidRDefault="00CA3217" w:rsidP="004836DE"/>
  <w:p w14:paraId="6BCDFF22" w14:textId="77777777" w:rsidR="00CA3217" w:rsidRDefault="00CA3217" w:rsidP="004836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4F4E"/>
    <w:multiLevelType w:val="multilevel"/>
    <w:tmpl w:val="B492D6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E547E4"/>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2D584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5496B94"/>
    <w:multiLevelType w:val="hybridMultilevel"/>
    <w:tmpl w:val="7C02D8E2"/>
    <w:lvl w:ilvl="0" w:tplc="8B0A93D2">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 w15:restartNumberingAfterBreak="0">
    <w:nsid w:val="06602EB2"/>
    <w:multiLevelType w:val="multilevel"/>
    <w:tmpl w:val="9DBE16A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9536EFA"/>
    <w:multiLevelType w:val="hybridMultilevel"/>
    <w:tmpl w:val="DB386DA2"/>
    <w:lvl w:ilvl="0" w:tplc="0409000F">
      <w:start w:val="1"/>
      <w:numFmt w:val="decimal"/>
      <w:lvlText w:val="%1."/>
      <w:lvlJc w:val="left"/>
      <w:pPr>
        <w:ind w:left="1170" w:hanging="360"/>
      </w:pPr>
      <w:rPr>
        <w:rFont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0EC004ED"/>
    <w:multiLevelType w:val="multilevel"/>
    <w:tmpl w:val="66F08E7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F5C3AD1"/>
    <w:multiLevelType w:val="multilevel"/>
    <w:tmpl w:val="364428A6"/>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8" w15:restartNumberingAfterBreak="0">
    <w:nsid w:val="294F675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D7B7417"/>
    <w:multiLevelType w:val="multilevel"/>
    <w:tmpl w:val="D438102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EC07AC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BB11CD7"/>
    <w:multiLevelType w:val="hybridMultilevel"/>
    <w:tmpl w:val="4B9C15F2"/>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2" w15:restartNumberingAfterBreak="0">
    <w:nsid w:val="53B16859"/>
    <w:multiLevelType w:val="multilevel"/>
    <w:tmpl w:val="FB3AA91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D7234A6"/>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6A546E18"/>
    <w:multiLevelType w:val="multilevel"/>
    <w:tmpl w:val="B6BCF6C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5" w15:restartNumberingAfterBreak="0">
    <w:nsid w:val="6DB21D3F"/>
    <w:multiLevelType w:val="multilevel"/>
    <w:tmpl w:val="4CFCD3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DF76888"/>
    <w:multiLevelType w:val="multilevel"/>
    <w:tmpl w:val="E8B05D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2F201AE"/>
    <w:multiLevelType w:val="hybridMultilevel"/>
    <w:tmpl w:val="1346D562"/>
    <w:lvl w:ilvl="0" w:tplc="AE5229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EE518F"/>
    <w:multiLevelType w:val="multilevel"/>
    <w:tmpl w:val="3808DD6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9FE673F"/>
    <w:multiLevelType w:val="hybridMultilevel"/>
    <w:tmpl w:val="2D3CE48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0" w15:restartNumberingAfterBreak="0">
    <w:nsid w:val="7EF00C15"/>
    <w:multiLevelType w:val="hybridMultilevel"/>
    <w:tmpl w:val="825C6492"/>
    <w:lvl w:ilvl="0" w:tplc="0409000F">
      <w:start w:val="1"/>
      <w:numFmt w:val="decimal"/>
      <w:lvlText w:val="%1."/>
      <w:lvlJc w:val="left"/>
      <w:pPr>
        <w:ind w:left="1110" w:hanging="360"/>
      </w:pPr>
    </w:lvl>
    <w:lvl w:ilvl="1" w:tplc="04090019">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1" w15:restartNumberingAfterBreak="0">
    <w:nsid w:val="7F24697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1"/>
  </w:num>
  <w:num w:numId="2">
    <w:abstractNumId w:val="6"/>
  </w:num>
  <w:num w:numId="3">
    <w:abstractNumId w:val="3"/>
  </w:num>
  <w:num w:numId="4">
    <w:abstractNumId w:val="13"/>
  </w:num>
  <w:num w:numId="5">
    <w:abstractNumId w:val="1"/>
  </w:num>
  <w:num w:numId="6">
    <w:abstractNumId w:val="12"/>
  </w:num>
  <w:num w:numId="7">
    <w:abstractNumId w:val="8"/>
  </w:num>
  <w:num w:numId="8">
    <w:abstractNumId w:val="2"/>
  </w:num>
  <w:num w:numId="9">
    <w:abstractNumId w:val="0"/>
  </w:num>
  <w:num w:numId="10">
    <w:abstractNumId w:val="7"/>
  </w:num>
  <w:num w:numId="11">
    <w:abstractNumId w:val="14"/>
  </w:num>
  <w:num w:numId="12">
    <w:abstractNumId w:val="15"/>
  </w:num>
  <w:num w:numId="13">
    <w:abstractNumId w:val="4"/>
  </w:num>
  <w:num w:numId="14">
    <w:abstractNumId w:val="16"/>
  </w:num>
  <w:num w:numId="15">
    <w:abstractNumId w:val="19"/>
  </w:num>
  <w:num w:numId="16">
    <w:abstractNumId w:val="18"/>
  </w:num>
  <w:num w:numId="17">
    <w:abstractNumId w:val="9"/>
  </w:num>
  <w:num w:numId="18">
    <w:abstractNumId w:val="11"/>
  </w:num>
  <w:num w:numId="19">
    <w:abstractNumId w:val="20"/>
  </w:num>
  <w:num w:numId="20">
    <w:abstractNumId w:val="10"/>
  </w:num>
  <w:num w:numId="21">
    <w:abstractNumId w:val="17"/>
  </w:num>
  <w:num w:numId="2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lton Pereira">
    <w15:presenceInfo w15:providerId="Windows Live" w15:userId="4f07a33e83233967"/>
  </w15:person>
  <w15:person w15:author="Calil Amaral">
    <w15:presenceInfo w15:providerId="Windows Live" w15:userId="748404d2cbd2ba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pp02dd2msz0epett5p5wad1apte9dszsvd9&quot;&gt;PDM_Alimentação&lt;record-ids&gt;&lt;item&gt;196&lt;/item&gt;&lt;item&gt;213&lt;/item&gt;&lt;item&gt;283&lt;/item&gt;&lt;/record-ids&gt;&lt;/item&gt;&lt;/Libraries&gt;"/>
  </w:docVars>
  <w:rsids>
    <w:rsidRoot w:val="00F3761F"/>
    <w:rsid w:val="0000181F"/>
    <w:rsid w:val="00006200"/>
    <w:rsid w:val="000100BF"/>
    <w:rsid w:val="00010F6F"/>
    <w:rsid w:val="000122F5"/>
    <w:rsid w:val="00013DDB"/>
    <w:rsid w:val="00015684"/>
    <w:rsid w:val="00022189"/>
    <w:rsid w:val="00024FCC"/>
    <w:rsid w:val="000266F8"/>
    <w:rsid w:val="00026D44"/>
    <w:rsid w:val="0002701B"/>
    <w:rsid w:val="00030839"/>
    <w:rsid w:val="00030BED"/>
    <w:rsid w:val="0003255B"/>
    <w:rsid w:val="000336B2"/>
    <w:rsid w:val="00033856"/>
    <w:rsid w:val="00033A2C"/>
    <w:rsid w:val="00034EAC"/>
    <w:rsid w:val="00035CD2"/>
    <w:rsid w:val="000421AA"/>
    <w:rsid w:val="00042CB4"/>
    <w:rsid w:val="000440F7"/>
    <w:rsid w:val="00044440"/>
    <w:rsid w:val="00044C4F"/>
    <w:rsid w:val="0004547D"/>
    <w:rsid w:val="000475B1"/>
    <w:rsid w:val="00051CAC"/>
    <w:rsid w:val="00053774"/>
    <w:rsid w:val="00053C0C"/>
    <w:rsid w:val="0005497C"/>
    <w:rsid w:val="00060ABB"/>
    <w:rsid w:val="0006119B"/>
    <w:rsid w:val="00063938"/>
    <w:rsid w:val="0006615B"/>
    <w:rsid w:val="0006787B"/>
    <w:rsid w:val="00067B73"/>
    <w:rsid w:val="00072AC5"/>
    <w:rsid w:val="00073BA7"/>
    <w:rsid w:val="00074268"/>
    <w:rsid w:val="00074C9F"/>
    <w:rsid w:val="000802AD"/>
    <w:rsid w:val="00084103"/>
    <w:rsid w:val="0008450B"/>
    <w:rsid w:val="000845F7"/>
    <w:rsid w:val="00084FA2"/>
    <w:rsid w:val="00091A0F"/>
    <w:rsid w:val="0009230A"/>
    <w:rsid w:val="000951C1"/>
    <w:rsid w:val="00095B0F"/>
    <w:rsid w:val="00095F02"/>
    <w:rsid w:val="000A2926"/>
    <w:rsid w:val="000A4A62"/>
    <w:rsid w:val="000A4F56"/>
    <w:rsid w:val="000A5412"/>
    <w:rsid w:val="000A664D"/>
    <w:rsid w:val="000A7631"/>
    <w:rsid w:val="000B6453"/>
    <w:rsid w:val="000B7034"/>
    <w:rsid w:val="000C2EF4"/>
    <w:rsid w:val="000C38A2"/>
    <w:rsid w:val="000C7D70"/>
    <w:rsid w:val="000D3A40"/>
    <w:rsid w:val="000D51FF"/>
    <w:rsid w:val="000D6590"/>
    <w:rsid w:val="000E04BA"/>
    <w:rsid w:val="000E2120"/>
    <w:rsid w:val="000E2E2B"/>
    <w:rsid w:val="000E3CA9"/>
    <w:rsid w:val="000F00BE"/>
    <w:rsid w:val="000F53BC"/>
    <w:rsid w:val="000F60F4"/>
    <w:rsid w:val="000F69EB"/>
    <w:rsid w:val="00100426"/>
    <w:rsid w:val="00101683"/>
    <w:rsid w:val="0010728D"/>
    <w:rsid w:val="001140C2"/>
    <w:rsid w:val="001149C8"/>
    <w:rsid w:val="001160CD"/>
    <w:rsid w:val="001220FC"/>
    <w:rsid w:val="001244CD"/>
    <w:rsid w:val="001330CD"/>
    <w:rsid w:val="0013678D"/>
    <w:rsid w:val="00141D91"/>
    <w:rsid w:val="00145F0D"/>
    <w:rsid w:val="00147150"/>
    <w:rsid w:val="00147492"/>
    <w:rsid w:val="0015278D"/>
    <w:rsid w:val="00153AA7"/>
    <w:rsid w:val="00156C80"/>
    <w:rsid w:val="00160F5B"/>
    <w:rsid w:val="00162F93"/>
    <w:rsid w:val="00163C41"/>
    <w:rsid w:val="00164600"/>
    <w:rsid w:val="001674B8"/>
    <w:rsid w:val="00170AF6"/>
    <w:rsid w:val="00171375"/>
    <w:rsid w:val="00171ADE"/>
    <w:rsid w:val="0017411D"/>
    <w:rsid w:val="00174FF3"/>
    <w:rsid w:val="00182C08"/>
    <w:rsid w:val="0018472B"/>
    <w:rsid w:val="0018627D"/>
    <w:rsid w:val="00187B4A"/>
    <w:rsid w:val="00190D55"/>
    <w:rsid w:val="00195265"/>
    <w:rsid w:val="001969D9"/>
    <w:rsid w:val="001A15C3"/>
    <w:rsid w:val="001A2584"/>
    <w:rsid w:val="001A559D"/>
    <w:rsid w:val="001A6A03"/>
    <w:rsid w:val="001A7DE1"/>
    <w:rsid w:val="001B0DB6"/>
    <w:rsid w:val="001B33AF"/>
    <w:rsid w:val="001B3806"/>
    <w:rsid w:val="001B59F0"/>
    <w:rsid w:val="001B5C78"/>
    <w:rsid w:val="001B682C"/>
    <w:rsid w:val="001B6890"/>
    <w:rsid w:val="001C0DFE"/>
    <w:rsid w:val="001C5897"/>
    <w:rsid w:val="001D1A75"/>
    <w:rsid w:val="001D1C76"/>
    <w:rsid w:val="001D22B6"/>
    <w:rsid w:val="001D38EE"/>
    <w:rsid w:val="001D610F"/>
    <w:rsid w:val="001E234A"/>
    <w:rsid w:val="001F11F3"/>
    <w:rsid w:val="0020166B"/>
    <w:rsid w:val="00201DFA"/>
    <w:rsid w:val="002042FD"/>
    <w:rsid w:val="00210624"/>
    <w:rsid w:val="00216989"/>
    <w:rsid w:val="0021708A"/>
    <w:rsid w:val="00217277"/>
    <w:rsid w:val="0022383E"/>
    <w:rsid w:val="00225DBC"/>
    <w:rsid w:val="00231E66"/>
    <w:rsid w:val="00232A23"/>
    <w:rsid w:val="002337A5"/>
    <w:rsid w:val="00235FBE"/>
    <w:rsid w:val="00237082"/>
    <w:rsid w:val="002375FC"/>
    <w:rsid w:val="00255B97"/>
    <w:rsid w:val="002564DA"/>
    <w:rsid w:val="00256C8B"/>
    <w:rsid w:val="00267086"/>
    <w:rsid w:val="00267D17"/>
    <w:rsid w:val="0027150D"/>
    <w:rsid w:val="002722A9"/>
    <w:rsid w:val="002728D8"/>
    <w:rsid w:val="002747E1"/>
    <w:rsid w:val="00280C98"/>
    <w:rsid w:val="00281AE5"/>
    <w:rsid w:val="00286B48"/>
    <w:rsid w:val="00287B61"/>
    <w:rsid w:val="00291599"/>
    <w:rsid w:val="0029442E"/>
    <w:rsid w:val="00295614"/>
    <w:rsid w:val="002962F5"/>
    <w:rsid w:val="002963BE"/>
    <w:rsid w:val="002A2287"/>
    <w:rsid w:val="002A65E6"/>
    <w:rsid w:val="002B1C19"/>
    <w:rsid w:val="002B1CBA"/>
    <w:rsid w:val="002B76A2"/>
    <w:rsid w:val="002C0D4D"/>
    <w:rsid w:val="002C2935"/>
    <w:rsid w:val="002C33CA"/>
    <w:rsid w:val="002C648F"/>
    <w:rsid w:val="002C665A"/>
    <w:rsid w:val="002D5FC4"/>
    <w:rsid w:val="002D6E0E"/>
    <w:rsid w:val="002E3E99"/>
    <w:rsid w:val="002E59FA"/>
    <w:rsid w:val="002E62F8"/>
    <w:rsid w:val="002F61E5"/>
    <w:rsid w:val="002F76E8"/>
    <w:rsid w:val="00301447"/>
    <w:rsid w:val="00301B2B"/>
    <w:rsid w:val="00301DDC"/>
    <w:rsid w:val="0030441E"/>
    <w:rsid w:val="00310F14"/>
    <w:rsid w:val="00315582"/>
    <w:rsid w:val="003177CE"/>
    <w:rsid w:val="00320794"/>
    <w:rsid w:val="00321178"/>
    <w:rsid w:val="003245E8"/>
    <w:rsid w:val="003249D1"/>
    <w:rsid w:val="00330282"/>
    <w:rsid w:val="003349A3"/>
    <w:rsid w:val="00337BED"/>
    <w:rsid w:val="003428E5"/>
    <w:rsid w:val="003450BF"/>
    <w:rsid w:val="00345972"/>
    <w:rsid w:val="00345C96"/>
    <w:rsid w:val="00346457"/>
    <w:rsid w:val="003512D2"/>
    <w:rsid w:val="0035130F"/>
    <w:rsid w:val="0035332C"/>
    <w:rsid w:val="00355C19"/>
    <w:rsid w:val="0035668D"/>
    <w:rsid w:val="00357F0E"/>
    <w:rsid w:val="0036105F"/>
    <w:rsid w:val="0036280A"/>
    <w:rsid w:val="00363295"/>
    <w:rsid w:val="00363630"/>
    <w:rsid w:val="00366139"/>
    <w:rsid w:val="003730EB"/>
    <w:rsid w:val="003732A3"/>
    <w:rsid w:val="0037459A"/>
    <w:rsid w:val="00374D23"/>
    <w:rsid w:val="00380F64"/>
    <w:rsid w:val="003816DB"/>
    <w:rsid w:val="0038300E"/>
    <w:rsid w:val="0038451F"/>
    <w:rsid w:val="00386C3A"/>
    <w:rsid w:val="00386CC8"/>
    <w:rsid w:val="00390D33"/>
    <w:rsid w:val="00393255"/>
    <w:rsid w:val="0039386D"/>
    <w:rsid w:val="00397C4A"/>
    <w:rsid w:val="003A360D"/>
    <w:rsid w:val="003B14EC"/>
    <w:rsid w:val="003B53DC"/>
    <w:rsid w:val="003C2965"/>
    <w:rsid w:val="003C5B1B"/>
    <w:rsid w:val="003C66CD"/>
    <w:rsid w:val="003C7A0D"/>
    <w:rsid w:val="003D3053"/>
    <w:rsid w:val="003D5D6E"/>
    <w:rsid w:val="003E5E30"/>
    <w:rsid w:val="003E6835"/>
    <w:rsid w:val="003E683D"/>
    <w:rsid w:val="003E7569"/>
    <w:rsid w:val="003E76A3"/>
    <w:rsid w:val="003F1FE2"/>
    <w:rsid w:val="003F5509"/>
    <w:rsid w:val="003F5984"/>
    <w:rsid w:val="003F6F01"/>
    <w:rsid w:val="003F7F0E"/>
    <w:rsid w:val="004074C8"/>
    <w:rsid w:val="004134B3"/>
    <w:rsid w:val="00414FB3"/>
    <w:rsid w:val="00416959"/>
    <w:rsid w:val="00420176"/>
    <w:rsid w:val="0042480B"/>
    <w:rsid w:val="004257E0"/>
    <w:rsid w:val="0043293B"/>
    <w:rsid w:val="00432CE0"/>
    <w:rsid w:val="00433841"/>
    <w:rsid w:val="00435284"/>
    <w:rsid w:val="004354D9"/>
    <w:rsid w:val="004356CF"/>
    <w:rsid w:val="0043642A"/>
    <w:rsid w:val="00436723"/>
    <w:rsid w:val="00440238"/>
    <w:rsid w:val="004529C4"/>
    <w:rsid w:val="00452B19"/>
    <w:rsid w:val="00453A87"/>
    <w:rsid w:val="00460FE4"/>
    <w:rsid w:val="0046148A"/>
    <w:rsid w:val="0047267A"/>
    <w:rsid w:val="00475137"/>
    <w:rsid w:val="00482908"/>
    <w:rsid w:val="004836DE"/>
    <w:rsid w:val="0048472D"/>
    <w:rsid w:val="00486719"/>
    <w:rsid w:val="00486B87"/>
    <w:rsid w:val="0049083F"/>
    <w:rsid w:val="004959B7"/>
    <w:rsid w:val="00496CA9"/>
    <w:rsid w:val="004975B3"/>
    <w:rsid w:val="00497A33"/>
    <w:rsid w:val="004A3DE4"/>
    <w:rsid w:val="004A41C9"/>
    <w:rsid w:val="004A5221"/>
    <w:rsid w:val="004A5D1C"/>
    <w:rsid w:val="004A5F9F"/>
    <w:rsid w:val="004A7559"/>
    <w:rsid w:val="004B0179"/>
    <w:rsid w:val="004B238B"/>
    <w:rsid w:val="004C278F"/>
    <w:rsid w:val="004C3F06"/>
    <w:rsid w:val="004C5CA2"/>
    <w:rsid w:val="004D0932"/>
    <w:rsid w:val="004D1FAC"/>
    <w:rsid w:val="004D5157"/>
    <w:rsid w:val="004D6651"/>
    <w:rsid w:val="004E0108"/>
    <w:rsid w:val="004E1203"/>
    <w:rsid w:val="004E3E53"/>
    <w:rsid w:val="004E4EDE"/>
    <w:rsid w:val="004E7144"/>
    <w:rsid w:val="004E7893"/>
    <w:rsid w:val="004F0297"/>
    <w:rsid w:val="004F120C"/>
    <w:rsid w:val="004F23B3"/>
    <w:rsid w:val="004F2BFF"/>
    <w:rsid w:val="004F3383"/>
    <w:rsid w:val="004F365A"/>
    <w:rsid w:val="004F61B2"/>
    <w:rsid w:val="00503C24"/>
    <w:rsid w:val="00503F2A"/>
    <w:rsid w:val="00504882"/>
    <w:rsid w:val="0051186A"/>
    <w:rsid w:val="005127CF"/>
    <w:rsid w:val="00514C02"/>
    <w:rsid w:val="0052025C"/>
    <w:rsid w:val="00520427"/>
    <w:rsid w:val="0052417A"/>
    <w:rsid w:val="00524566"/>
    <w:rsid w:val="00524E7D"/>
    <w:rsid w:val="00530C1E"/>
    <w:rsid w:val="0055113E"/>
    <w:rsid w:val="00553046"/>
    <w:rsid w:val="00554C96"/>
    <w:rsid w:val="00556047"/>
    <w:rsid w:val="00556D4B"/>
    <w:rsid w:val="00560216"/>
    <w:rsid w:val="00560C8F"/>
    <w:rsid w:val="00561D4B"/>
    <w:rsid w:val="00565B26"/>
    <w:rsid w:val="005662E6"/>
    <w:rsid w:val="0056667F"/>
    <w:rsid w:val="00581396"/>
    <w:rsid w:val="00584552"/>
    <w:rsid w:val="00590ADA"/>
    <w:rsid w:val="005946DC"/>
    <w:rsid w:val="005972D2"/>
    <w:rsid w:val="00597910"/>
    <w:rsid w:val="005A2E8C"/>
    <w:rsid w:val="005A47FE"/>
    <w:rsid w:val="005A4A5A"/>
    <w:rsid w:val="005A4CD5"/>
    <w:rsid w:val="005A74FE"/>
    <w:rsid w:val="005B289F"/>
    <w:rsid w:val="005B3737"/>
    <w:rsid w:val="005B3D42"/>
    <w:rsid w:val="005B400B"/>
    <w:rsid w:val="005B56D9"/>
    <w:rsid w:val="005C0A7A"/>
    <w:rsid w:val="005C1BEA"/>
    <w:rsid w:val="005C2E85"/>
    <w:rsid w:val="005C399E"/>
    <w:rsid w:val="005C56E6"/>
    <w:rsid w:val="005D0C0F"/>
    <w:rsid w:val="005D13B6"/>
    <w:rsid w:val="005D499E"/>
    <w:rsid w:val="005D6203"/>
    <w:rsid w:val="005D6F82"/>
    <w:rsid w:val="005D7FA2"/>
    <w:rsid w:val="005E218A"/>
    <w:rsid w:val="005E2EFD"/>
    <w:rsid w:val="005E6582"/>
    <w:rsid w:val="005E6DA7"/>
    <w:rsid w:val="005F1EEF"/>
    <w:rsid w:val="005F2B8C"/>
    <w:rsid w:val="005F3330"/>
    <w:rsid w:val="005F627C"/>
    <w:rsid w:val="00601B5C"/>
    <w:rsid w:val="006033D6"/>
    <w:rsid w:val="00617204"/>
    <w:rsid w:val="006218D7"/>
    <w:rsid w:val="00621B90"/>
    <w:rsid w:val="006244C1"/>
    <w:rsid w:val="00625F4B"/>
    <w:rsid w:val="00627E51"/>
    <w:rsid w:val="006302B6"/>
    <w:rsid w:val="00630894"/>
    <w:rsid w:val="006326C7"/>
    <w:rsid w:val="00634091"/>
    <w:rsid w:val="00634818"/>
    <w:rsid w:val="00637DFB"/>
    <w:rsid w:val="00637E83"/>
    <w:rsid w:val="006401B1"/>
    <w:rsid w:val="00641DF9"/>
    <w:rsid w:val="00642A28"/>
    <w:rsid w:val="00646F5E"/>
    <w:rsid w:val="006572C9"/>
    <w:rsid w:val="0066204C"/>
    <w:rsid w:val="00662940"/>
    <w:rsid w:val="00663BED"/>
    <w:rsid w:val="006711B5"/>
    <w:rsid w:val="0067191A"/>
    <w:rsid w:val="00671CB4"/>
    <w:rsid w:val="00673C2C"/>
    <w:rsid w:val="006750A6"/>
    <w:rsid w:val="00675886"/>
    <w:rsid w:val="006810F2"/>
    <w:rsid w:val="00687BEB"/>
    <w:rsid w:val="00691C6B"/>
    <w:rsid w:val="00691D1F"/>
    <w:rsid w:val="00691DED"/>
    <w:rsid w:val="00692224"/>
    <w:rsid w:val="00693903"/>
    <w:rsid w:val="00694599"/>
    <w:rsid w:val="00694668"/>
    <w:rsid w:val="00695B7B"/>
    <w:rsid w:val="00695CC7"/>
    <w:rsid w:val="006969E1"/>
    <w:rsid w:val="00697671"/>
    <w:rsid w:val="006A3260"/>
    <w:rsid w:val="006A5E73"/>
    <w:rsid w:val="006A70CD"/>
    <w:rsid w:val="006A75F1"/>
    <w:rsid w:val="006A7F39"/>
    <w:rsid w:val="006B0260"/>
    <w:rsid w:val="006B2B41"/>
    <w:rsid w:val="006B4A1D"/>
    <w:rsid w:val="006C1331"/>
    <w:rsid w:val="006C602C"/>
    <w:rsid w:val="006D319E"/>
    <w:rsid w:val="006D3A46"/>
    <w:rsid w:val="006D4FB1"/>
    <w:rsid w:val="006E437E"/>
    <w:rsid w:val="006F0960"/>
    <w:rsid w:val="006F1C49"/>
    <w:rsid w:val="006F7665"/>
    <w:rsid w:val="006F7AED"/>
    <w:rsid w:val="006F7C3D"/>
    <w:rsid w:val="00700643"/>
    <w:rsid w:val="0070462D"/>
    <w:rsid w:val="0070682F"/>
    <w:rsid w:val="007100A3"/>
    <w:rsid w:val="00711C95"/>
    <w:rsid w:val="00717DFF"/>
    <w:rsid w:val="007207B7"/>
    <w:rsid w:val="0072196C"/>
    <w:rsid w:val="0072197F"/>
    <w:rsid w:val="00722629"/>
    <w:rsid w:val="00725863"/>
    <w:rsid w:val="00726E83"/>
    <w:rsid w:val="00730230"/>
    <w:rsid w:val="00732C7D"/>
    <w:rsid w:val="00733B20"/>
    <w:rsid w:val="00741674"/>
    <w:rsid w:val="00741CFA"/>
    <w:rsid w:val="00741DF6"/>
    <w:rsid w:val="0074262A"/>
    <w:rsid w:val="00746AF7"/>
    <w:rsid w:val="00747B0E"/>
    <w:rsid w:val="00747E6A"/>
    <w:rsid w:val="00750DF5"/>
    <w:rsid w:val="00754C55"/>
    <w:rsid w:val="00756EED"/>
    <w:rsid w:val="007579DF"/>
    <w:rsid w:val="00757CB5"/>
    <w:rsid w:val="00760526"/>
    <w:rsid w:val="00762D57"/>
    <w:rsid w:val="00764B91"/>
    <w:rsid w:val="00764E7D"/>
    <w:rsid w:val="00765AA6"/>
    <w:rsid w:val="0077028A"/>
    <w:rsid w:val="0077294F"/>
    <w:rsid w:val="00773394"/>
    <w:rsid w:val="007763F2"/>
    <w:rsid w:val="007770CD"/>
    <w:rsid w:val="00777453"/>
    <w:rsid w:val="00777EA1"/>
    <w:rsid w:val="00781EC7"/>
    <w:rsid w:val="00790235"/>
    <w:rsid w:val="00795883"/>
    <w:rsid w:val="007A62D3"/>
    <w:rsid w:val="007B17BD"/>
    <w:rsid w:val="007B6864"/>
    <w:rsid w:val="007B73C6"/>
    <w:rsid w:val="007C19FE"/>
    <w:rsid w:val="007C1E6B"/>
    <w:rsid w:val="007C2044"/>
    <w:rsid w:val="007C59A0"/>
    <w:rsid w:val="007D06DE"/>
    <w:rsid w:val="007D2514"/>
    <w:rsid w:val="007D6F7A"/>
    <w:rsid w:val="007E0B8A"/>
    <w:rsid w:val="007E6875"/>
    <w:rsid w:val="007E6C0F"/>
    <w:rsid w:val="007F02CA"/>
    <w:rsid w:val="007F0C1E"/>
    <w:rsid w:val="007F1FBF"/>
    <w:rsid w:val="007F43BA"/>
    <w:rsid w:val="007F4F1B"/>
    <w:rsid w:val="00800F08"/>
    <w:rsid w:val="00804606"/>
    <w:rsid w:val="00815A74"/>
    <w:rsid w:val="00820A10"/>
    <w:rsid w:val="00821C50"/>
    <w:rsid w:val="00834510"/>
    <w:rsid w:val="0083483C"/>
    <w:rsid w:val="008365F8"/>
    <w:rsid w:val="008412A3"/>
    <w:rsid w:val="008440C5"/>
    <w:rsid w:val="00844231"/>
    <w:rsid w:val="00844EAE"/>
    <w:rsid w:val="00854796"/>
    <w:rsid w:val="00855837"/>
    <w:rsid w:val="00857007"/>
    <w:rsid w:val="00861D41"/>
    <w:rsid w:val="0086280C"/>
    <w:rsid w:val="00865A74"/>
    <w:rsid w:val="00866A57"/>
    <w:rsid w:val="00866A60"/>
    <w:rsid w:val="00871113"/>
    <w:rsid w:val="0087381D"/>
    <w:rsid w:val="0087572F"/>
    <w:rsid w:val="00880F27"/>
    <w:rsid w:val="008824E3"/>
    <w:rsid w:val="00882D29"/>
    <w:rsid w:val="00884B81"/>
    <w:rsid w:val="00884F77"/>
    <w:rsid w:val="008902D7"/>
    <w:rsid w:val="00894522"/>
    <w:rsid w:val="0089697C"/>
    <w:rsid w:val="008A2129"/>
    <w:rsid w:val="008A2F8B"/>
    <w:rsid w:val="008B01FE"/>
    <w:rsid w:val="008B2A7D"/>
    <w:rsid w:val="008B3EBD"/>
    <w:rsid w:val="008B472B"/>
    <w:rsid w:val="008B7EF1"/>
    <w:rsid w:val="008C1187"/>
    <w:rsid w:val="008C1BC7"/>
    <w:rsid w:val="008C2A57"/>
    <w:rsid w:val="008C2FA3"/>
    <w:rsid w:val="008C4950"/>
    <w:rsid w:val="008C77FF"/>
    <w:rsid w:val="008D31D2"/>
    <w:rsid w:val="008D3AEB"/>
    <w:rsid w:val="008D56A8"/>
    <w:rsid w:val="008D627B"/>
    <w:rsid w:val="008D740B"/>
    <w:rsid w:val="008D7773"/>
    <w:rsid w:val="008E0D48"/>
    <w:rsid w:val="008E25B0"/>
    <w:rsid w:val="008E2813"/>
    <w:rsid w:val="008E3130"/>
    <w:rsid w:val="008E3612"/>
    <w:rsid w:val="008E719F"/>
    <w:rsid w:val="008E7C91"/>
    <w:rsid w:val="008F2830"/>
    <w:rsid w:val="008F41D9"/>
    <w:rsid w:val="008F48CC"/>
    <w:rsid w:val="008F581E"/>
    <w:rsid w:val="008F5C15"/>
    <w:rsid w:val="008F6D07"/>
    <w:rsid w:val="0090402B"/>
    <w:rsid w:val="00904500"/>
    <w:rsid w:val="0090585A"/>
    <w:rsid w:val="00914317"/>
    <w:rsid w:val="009152C5"/>
    <w:rsid w:val="00922208"/>
    <w:rsid w:val="00924203"/>
    <w:rsid w:val="00926F5F"/>
    <w:rsid w:val="00933103"/>
    <w:rsid w:val="0093417D"/>
    <w:rsid w:val="00934746"/>
    <w:rsid w:val="0094365A"/>
    <w:rsid w:val="0094477E"/>
    <w:rsid w:val="00944D1E"/>
    <w:rsid w:val="009552E4"/>
    <w:rsid w:val="009560A2"/>
    <w:rsid w:val="00960749"/>
    <w:rsid w:val="00962E2F"/>
    <w:rsid w:val="0096504A"/>
    <w:rsid w:val="0097112D"/>
    <w:rsid w:val="009749B2"/>
    <w:rsid w:val="00974EED"/>
    <w:rsid w:val="009775FF"/>
    <w:rsid w:val="00980A44"/>
    <w:rsid w:val="00981BFC"/>
    <w:rsid w:val="00983F5D"/>
    <w:rsid w:val="00984F9E"/>
    <w:rsid w:val="00987F83"/>
    <w:rsid w:val="009920EB"/>
    <w:rsid w:val="00993531"/>
    <w:rsid w:val="00995CCE"/>
    <w:rsid w:val="00996402"/>
    <w:rsid w:val="009A0C7C"/>
    <w:rsid w:val="009A17F2"/>
    <w:rsid w:val="009A23F0"/>
    <w:rsid w:val="009A34EE"/>
    <w:rsid w:val="009A513A"/>
    <w:rsid w:val="009A5353"/>
    <w:rsid w:val="009A59D5"/>
    <w:rsid w:val="009A5B54"/>
    <w:rsid w:val="009A6E4C"/>
    <w:rsid w:val="009B27CC"/>
    <w:rsid w:val="009C214F"/>
    <w:rsid w:val="009C2BEB"/>
    <w:rsid w:val="009C3C03"/>
    <w:rsid w:val="009C46B5"/>
    <w:rsid w:val="009C4E17"/>
    <w:rsid w:val="009C5867"/>
    <w:rsid w:val="009C7B58"/>
    <w:rsid w:val="009D09B5"/>
    <w:rsid w:val="009D2503"/>
    <w:rsid w:val="009D41EC"/>
    <w:rsid w:val="009D4BDD"/>
    <w:rsid w:val="009D651C"/>
    <w:rsid w:val="009D6C9D"/>
    <w:rsid w:val="009E1EED"/>
    <w:rsid w:val="009E3204"/>
    <w:rsid w:val="009E4249"/>
    <w:rsid w:val="009E49BF"/>
    <w:rsid w:val="009E638C"/>
    <w:rsid w:val="009E6850"/>
    <w:rsid w:val="009F30E1"/>
    <w:rsid w:val="009F5831"/>
    <w:rsid w:val="00A006BD"/>
    <w:rsid w:val="00A012AE"/>
    <w:rsid w:val="00A03F40"/>
    <w:rsid w:val="00A07302"/>
    <w:rsid w:val="00A100C6"/>
    <w:rsid w:val="00A14033"/>
    <w:rsid w:val="00A30990"/>
    <w:rsid w:val="00A31601"/>
    <w:rsid w:val="00A3250D"/>
    <w:rsid w:val="00A3455A"/>
    <w:rsid w:val="00A4140C"/>
    <w:rsid w:val="00A41CA1"/>
    <w:rsid w:val="00A41D9E"/>
    <w:rsid w:val="00A41EF0"/>
    <w:rsid w:val="00A428BA"/>
    <w:rsid w:val="00A43734"/>
    <w:rsid w:val="00A43CAF"/>
    <w:rsid w:val="00A451D5"/>
    <w:rsid w:val="00A528CC"/>
    <w:rsid w:val="00A53206"/>
    <w:rsid w:val="00A533C5"/>
    <w:rsid w:val="00A55BBF"/>
    <w:rsid w:val="00A60565"/>
    <w:rsid w:val="00A716D0"/>
    <w:rsid w:val="00A7183D"/>
    <w:rsid w:val="00A74F80"/>
    <w:rsid w:val="00A760B2"/>
    <w:rsid w:val="00A86DE4"/>
    <w:rsid w:val="00A966F3"/>
    <w:rsid w:val="00A96A0F"/>
    <w:rsid w:val="00AA1389"/>
    <w:rsid w:val="00AA2F3C"/>
    <w:rsid w:val="00AB0B79"/>
    <w:rsid w:val="00AB0DEC"/>
    <w:rsid w:val="00AB6AF0"/>
    <w:rsid w:val="00AC5141"/>
    <w:rsid w:val="00AD24B3"/>
    <w:rsid w:val="00AD2C05"/>
    <w:rsid w:val="00AD2F4A"/>
    <w:rsid w:val="00AD4D82"/>
    <w:rsid w:val="00AD6A39"/>
    <w:rsid w:val="00AD736D"/>
    <w:rsid w:val="00AD79B1"/>
    <w:rsid w:val="00AE30A8"/>
    <w:rsid w:val="00AE3C16"/>
    <w:rsid w:val="00AE726E"/>
    <w:rsid w:val="00AF27A4"/>
    <w:rsid w:val="00AF430A"/>
    <w:rsid w:val="00AF4949"/>
    <w:rsid w:val="00AF5C56"/>
    <w:rsid w:val="00AF5F77"/>
    <w:rsid w:val="00AF70C7"/>
    <w:rsid w:val="00AF7C19"/>
    <w:rsid w:val="00AF7C37"/>
    <w:rsid w:val="00B02F8E"/>
    <w:rsid w:val="00B158BD"/>
    <w:rsid w:val="00B21799"/>
    <w:rsid w:val="00B21A63"/>
    <w:rsid w:val="00B21BFC"/>
    <w:rsid w:val="00B23031"/>
    <w:rsid w:val="00B2320A"/>
    <w:rsid w:val="00B2463C"/>
    <w:rsid w:val="00B3200A"/>
    <w:rsid w:val="00B32571"/>
    <w:rsid w:val="00B3517E"/>
    <w:rsid w:val="00B35EFD"/>
    <w:rsid w:val="00B42BF5"/>
    <w:rsid w:val="00B44BA5"/>
    <w:rsid w:val="00B50530"/>
    <w:rsid w:val="00B52B4A"/>
    <w:rsid w:val="00B62B99"/>
    <w:rsid w:val="00B66850"/>
    <w:rsid w:val="00B6757A"/>
    <w:rsid w:val="00B719B1"/>
    <w:rsid w:val="00B72AC3"/>
    <w:rsid w:val="00B73300"/>
    <w:rsid w:val="00B74CFF"/>
    <w:rsid w:val="00B805C5"/>
    <w:rsid w:val="00B85B19"/>
    <w:rsid w:val="00B911E6"/>
    <w:rsid w:val="00B93685"/>
    <w:rsid w:val="00B95432"/>
    <w:rsid w:val="00BA142B"/>
    <w:rsid w:val="00BA40E9"/>
    <w:rsid w:val="00BA4938"/>
    <w:rsid w:val="00BA6502"/>
    <w:rsid w:val="00BB1C4C"/>
    <w:rsid w:val="00BB24FD"/>
    <w:rsid w:val="00BB375B"/>
    <w:rsid w:val="00BB38F3"/>
    <w:rsid w:val="00BB5551"/>
    <w:rsid w:val="00BB5B85"/>
    <w:rsid w:val="00BB6A89"/>
    <w:rsid w:val="00BC34D3"/>
    <w:rsid w:val="00BC3751"/>
    <w:rsid w:val="00BC607C"/>
    <w:rsid w:val="00BD0ED5"/>
    <w:rsid w:val="00BD2785"/>
    <w:rsid w:val="00BD575D"/>
    <w:rsid w:val="00BD69B7"/>
    <w:rsid w:val="00BD7F65"/>
    <w:rsid w:val="00BE17F1"/>
    <w:rsid w:val="00BE234C"/>
    <w:rsid w:val="00BF0E4A"/>
    <w:rsid w:val="00BF1B3B"/>
    <w:rsid w:val="00BF4A13"/>
    <w:rsid w:val="00BF6B48"/>
    <w:rsid w:val="00BF74C4"/>
    <w:rsid w:val="00BF7A29"/>
    <w:rsid w:val="00C03282"/>
    <w:rsid w:val="00C0359B"/>
    <w:rsid w:val="00C035FE"/>
    <w:rsid w:val="00C040AD"/>
    <w:rsid w:val="00C12980"/>
    <w:rsid w:val="00C15F38"/>
    <w:rsid w:val="00C164E6"/>
    <w:rsid w:val="00C17441"/>
    <w:rsid w:val="00C17C61"/>
    <w:rsid w:val="00C20C08"/>
    <w:rsid w:val="00C2289B"/>
    <w:rsid w:val="00C3123E"/>
    <w:rsid w:val="00C321D3"/>
    <w:rsid w:val="00C3427D"/>
    <w:rsid w:val="00C35067"/>
    <w:rsid w:val="00C438BC"/>
    <w:rsid w:val="00C43ED8"/>
    <w:rsid w:val="00C445A4"/>
    <w:rsid w:val="00C4581B"/>
    <w:rsid w:val="00C50228"/>
    <w:rsid w:val="00C51C2C"/>
    <w:rsid w:val="00C524A2"/>
    <w:rsid w:val="00C53698"/>
    <w:rsid w:val="00C5383B"/>
    <w:rsid w:val="00C55EF4"/>
    <w:rsid w:val="00C61B5F"/>
    <w:rsid w:val="00C644FE"/>
    <w:rsid w:val="00C66454"/>
    <w:rsid w:val="00C6691F"/>
    <w:rsid w:val="00C70CF5"/>
    <w:rsid w:val="00C72AF5"/>
    <w:rsid w:val="00C73BE5"/>
    <w:rsid w:val="00C75D83"/>
    <w:rsid w:val="00C80CF8"/>
    <w:rsid w:val="00C853AC"/>
    <w:rsid w:val="00C86674"/>
    <w:rsid w:val="00C8696C"/>
    <w:rsid w:val="00C90197"/>
    <w:rsid w:val="00C917D9"/>
    <w:rsid w:val="00C97619"/>
    <w:rsid w:val="00CA1437"/>
    <w:rsid w:val="00CA168C"/>
    <w:rsid w:val="00CA1996"/>
    <w:rsid w:val="00CA3217"/>
    <w:rsid w:val="00CA54B6"/>
    <w:rsid w:val="00CA63AB"/>
    <w:rsid w:val="00CB1F6A"/>
    <w:rsid w:val="00CB24C9"/>
    <w:rsid w:val="00CB363A"/>
    <w:rsid w:val="00CB4FC1"/>
    <w:rsid w:val="00CB5068"/>
    <w:rsid w:val="00CB588A"/>
    <w:rsid w:val="00CC51C8"/>
    <w:rsid w:val="00CC6F32"/>
    <w:rsid w:val="00CC7946"/>
    <w:rsid w:val="00CD41BD"/>
    <w:rsid w:val="00CD4AA8"/>
    <w:rsid w:val="00CD61D8"/>
    <w:rsid w:val="00CD6D5E"/>
    <w:rsid w:val="00CD750C"/>
    <w:rsid w:val="00CE5246"/>
    <w:rsid w:val="00CE532D"/>
    <w:rsid w:val="00CE6999"/>
    <w:rsid w:val="00CE7006"/>
    <w:rsid w:val="00CF0499"/>
    <w:rsid w:val="00CF12B6"/>
    <w:rsid w:val="00CF1DE3"/>
    <w:rsid w:val="00CF3BF2"/>
    <w:rsid w:val="00D07022"/>
    <w:rsid w:val="00D12726"/>
    <w:rsid w:val="00D14E72"/>
    <w:rsid w:val="00D178B5"/>
    <w:rsid w:val="00D21FF5"/>
    <w:rsid w:val="00D2331B"/>
    <w:rsid w:val="00D33EA1"/>
    <w:rsid w:val="00D352EF"/>
    <w:rsid w:val="00D41F32"/>
    <w:rsid w:val="00D43B4F"/>
    <w:rsid w:val="00D43F30"/>
    <w:rsid w:val="00D45508"/>
    <w:rsid w:val="00D5048B"/>
    <w:rsid w:val="00D5143D"/>
    <w:rsid w:val="00D563C1"/>
    <w:rsid w:val="00D6141E"/>
    <w:rsid w:val="00D673A6"/>
    <w:rsid w:val="00D67F8A"/>
    <w:rsid w:val="00D72083"/>
    <w:rsid w:val="00D7445F"/>
    <w:rsid w:val="00D7446C"/>
    <w:rsid w:val="00D74739"/>
    <w:rsid w:val="00D75CED"/>
    <w:rsid w:val="00D76A4B"/>
    <w:rsid w:val="00D80288"/>
    <w:rsid w:val="00D842FE"/>
    <w:rsid w:val="00D8479B"/>
    <w:rsid w:val="00D84CFC"/>
    <w:rsid w:val="00D855C5"/>
    <w:rsid w:val="00D87607"/>
    <w:rsid w:val="00D87BE5"/>
    <w:rsid w:val="00D90CDD"/>
    <w:rsid w:val="00D91FF3"/>
    <w:rsid w:val="00D94C4B"/>
    <w:rsid w:val="00DA15B0"/>
    <w:rsid w:val="00DA67C7"/>
    <w:rsid w:val="00DA7553"/>
    <w:rsid w:val="00DB09C3"/>
    <w:rsid w:val="00DB10F9"/>
    <w:rsid w:val="00DB319B"/>
    <w:rsid w:val="00DC79AF"/>
    <w:rsid w:val="00DC7AC9"/>
    <w:rsid w:val="00DD05DD"/>
    <w:rsid w:val="00DD0E49"/>
    <w:rsid w:val="00DD37CA"/>
    <w:rsid w:val="00DD47E0"/>
    <w:rsid w:val="00DE2853"/>
    <w:rsid w:val="00DE593A"/>
    <w:rsid w:val="00DE6761"/>
    <w:rsid w:val="00DE6CC0"/>
    <w:rsid w:val="00DF15D4"/>
    <w:rsid w:val="00DF1C7D"/>
    <w:rsid w:val="00DF1D0A"/>
    <w:rsid w:val="00DF530B"/>
    <w:rsid w:val="00DF60BF"/>
    <w:rsid w:val="00E001D9"/>
    <w:rsid w:val="00E01CFE"/>
    <w:rsid w:val="00E060DB"/>
    <w:rsid w:val="00E10CF8"/>
    <w:rsid w:val="00E154CF"/>
    <w:rsid w:val="00E16043"/>
    <w:rsid w:val="00E2464A"/>
    <w:rsid w:val="00E3530A"/>
    <w:rsid w:val="00E376C7"/>
    <w:rsid w:val="00E37A92"/>
    <w:rsid w:val="00E37B81"/>
    <w:rsid w:val="00E44E95"/>
    <w:rsid w:val="00E47334"/>
    <w:rsid w:val="00E47F62"/>
    <w:rsid w:val="00E5107F"/>
    <w:rsid w:val="00E54E8F"/>
    <w:rsid w:val="00E56371"/>
    <w:rsid w:val="00E56C8A"/>
    <w:rsid w:val="00E647A4"/>
    <w:rsid w:val="00E6735B"/>
    <w:rsid w:val="00E72BB0"/>
    <w:rsid w:val="00E738D1"/>
    <w:rsid w:val="00E759D7"/>
    <w:rsid w:val="00E7779E"/>
    <w:rsid w:val="00E822E3"/>
    <w:rsid w:val="00E85B56"/>
    <w:rsid w:val="00E87E8F"/>
    <w:rsid w:val="00E908F3"/>
    <w:rsid w:val="00EA7DB7"/>
    <w:rsid w:val="00EA7F67"/>
    <w:rsid w:val="00EB4509"/>
    <w:rsid w:val="00EB70C7"/>
    <w:rsid w:val="00EC194C"/>
    <w:rsid w:val="00EC3932"/>
    <w:rsid w:val="00EC70F8"/>
    <w:rsid w:val="00ED3EAF"/>
    <w:rsid w:val="00ED4582"/>
    <w:rsid w:val="00ED5B48"/>
    <w:rsid w:val="00ED7A09"/>
    <w:rsid w:val="00EE0D13"/>
    <w:rsid w:val="00EE1CEC"/>
    <w:rsid w:val="00EE1F01"/>
    <w:rsid w:val="00EE2EC5"/>
    <w:rsid w:val="00EE4CE3"/>
    <w:rsid w:val="00EE5C37"/>
    <w:rsid w:val="00EF1CB4"/>
    <w:rsid w:val="00EF4AA1"/>
    <w:rsid w:val="00F0201B"/>
    <w:rsid w:val="00F03EAC"/>
    <w:rsid w:val="00F05A52"/>
    <w:rsid w:val="00F06FA1"/>
    <w:rsid w:val="00F07651"/>
    <w:rsid w:val="00F10A5D"/>
    <w:rsid w:val="00F136FD"/>
    <w:rsid w:val="00F23DD8"/>
    <w:rsid w:val="00F2487B"/>
    <w:rsid w:val="00F25A9D"/>
    <w:rsid w:val="00F25EDE"/>
    <w:rsid w:val="00F31744"/>
    <w:rsid w:val="00F33C29"/>
    <w:rsid w:val="00F34A28"/>
    <w:rsid w:val="00F36609"/>
    <w:rsid w:val="00F3761F"/>
    <w:rsid w:val="00F37E61"/>
    <w:rsid w:val="00F41A1C"/>
    <w:rsid w:val="00F41D5B"/>
    <w:rsid w:val="00F42983"/>
    <w:rsid w:val="00F43B5B"/>
    <w:rsid w:val="00F44FD5"/>
    <w:rsid w:val="00F502AC"/>
    <w:rsid w:val="00F512F8"/>
    <w:rsid w:val="00F523C1"/>
    <w:rsid w:val="00F52D0A"/>
    <w:rsid w:val="00F53460"/>
    <w:rsid w:val="00F538D8"/>
    <w:rsid w:val="00F549DF"/>
    <w:rsid w:val="00F5513B"/>
    <w:rsid w:val="00F56D7A"/>
    <w:rsid w:val="00F573CD"/>
    <w:rsid w:val="00F57D21"/>
    <w:rsid w:val="00F60188"/>
    <w:rsid w:val="00F62D6D"/>
    <w:rsid w:val="00F63C81"/>
    <w:rsid w:val="00F70F43"/>
    <w:rsid w:val="00F732F2"/>
    <w:rsid w:val="00F74149"/>
    <w:rsid w:val="00F76488"/>
    <w:rsid w:val="00F77712"/>
    <w:rsid w:val="00F850C4"/>
    <w:rsid w:val="00F86EFC"/>
    <w:rsid w:val="00F935C8"/>
    <w:rsid w:val="00F95B6C"/>
    <w:rsid w:val="00F95FB9"/>
    <w:rsid w:val="00F97509"/>
    <w:rsid w:val="00FA14B4"/>
    <w:rsid w:val="00FA4722"/>
    <w:rsid w:val="00FA532A"/>
    <w:rsid w:val="00FB05D4"/>
    <w:rsid w:val="00FB0F47"/>
    <w:rsid w:val="00FB1B91"/>
    <w:rsid w:val="00FB4033"/>
    <w:rsid w:val="00FB5CB5"/>
    <w:rsid w:val="00FB7442"/>
    <w:rsid w:val="00FC077C"/>
    <w:rsid w:val="00FC1EEB"/>
    <w:rsid w:val="00FC2C55"/>
    <w:rsid w:val="00FC32EA"/>
    <w:rsid w:val="00FD02DA"/>
    <w:rsid w:val="00FD7826"/>
    <w:rsid w:val="00FE0E59"/>
    <w:rsid w:val="00FE0EAF"/>
    <w:rsid w:val="00FE3E1D"/>
    <w:rsid w:val="00FE5708"/>
    <w:rsid w:val="00FE57F6"/>
    <w:rsid w:val="00FE76DB"/>
    <w:rsid w:val="00FF03F3"/>
    <w:rsid w:val="00FF6D8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811FC"/>
  <w15:chartTrackingRefBased/>
  <w15:docId w15:val="{2DBF1C93-B59E-42CD-B6BB-31A859DE9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836DE"/>
    <w:pPr>
      <w:spacing w:line="360" w:lineRule="auto"/>
      <w:ind w:firstLine="39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4C5CA2"/>
    <w:pPr>
      <w:numPr>
        <w:numId w:val="20"/>
      </w:numPr>
      <w:spacing w:after="360" w:line="240" w:lineRule="auto"/>
      <w:outlineLvl w:val="0"/>
    </w:pPr>
    <w:rPr>
      <w:b/>
      <w:sz w:val="28"/>
    </w:rPr>
  </w:style>
  <w:style w:type="paragraph" w:styleId="Heading2">
    <w:name w:val="heading 2"/>
    <w:basedOn w:val="Heading1"/>
    <w:next w:val="Normal"/>
    <w:link w:val="Heading2Char"/>
    <w:uiPriority w:val="9"/>
    <w:unhideWhenUsed/>
    <w:qFormat/>
    <w:rsid w:val="00687BEB"/>
    <w:pPr>
      <w:numPr>
        <w:ilvl w:val="1"/>
      </w:numPr>
      <w:outlineLvl w:val="1"/>
    </w:pPr>
    <w:rPr>
      <w:sz w:val="24"/>
    </w:rPr>
  </w:style>
  <w:style w:type="paragraph" w:styleId="Heading3">
    <w:name w:val="heading 3"/>
    <w:basedOn w:val="Normal"/>
    <w:next w:val="Normal"/>
    <w:link w:val="Heading3Char"/>
    <w:uiPriority w:val="9"/>
    <w:unhideWhenUsed/>
    <w:qFormat/>
    <w:rsid w:val="00E376C7"/>
    <w:pPr>
      <w:keepNext/>
      <w:keepLines/>
      <w:numPr>
        <w:ilvl w:val="2"/>
        <w:numId w:val="20"/>
      </w:numPr>
      <w:spacing w:before="40" w:after="360" w:line="24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F935C8"/>
    <w:pPr>
      <w:keepNext/>
      <w:keepLines/>
      <w:numPr>
        <w:ilvl w:val="3"/>
        <w:numId w:val="20"/>
      </w:numPr>
      <w:spacing w:before="40" w:after="360" w:line="240" w:lineRule="auto"/>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376C7"/>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76C7"/>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76C7"/>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76C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76C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CA2"/>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687BEB"/>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E376C7"/>
    <w:rPr>
      <w:rFonts w:ascii="Times New Roman" w:eastAsiaTheme="majorEastAsia" w:hAnsi="Times New Roman" w:cstheme="majorBidi"/>
      <w:b/>
      <w:i/>
      <w:color w:val="000000" w:themeColor="text1"/>
      <w:sz w:val="24"/>
      <w:szCs w:val="24"/>
    </w:rPr>
  </w:style>
  <w:style w:type="paragraph" w:styleId="ListParagraph">
    <w:name w:val="List Paragraph"/>
    <w:basedOn w:val="Normal"/>
    <w:uiPriority w:val="34"/>
    <w:qFormat/>
    <w:rsid w:val="00AF430A"/>
    <w:pPr>
      <w:ind w:left="720"/>
      <w:contextualSpacing/>
    </w:pPr>
  </w:style>
  <w:style w:type="character" w:styleId="PlaceholderText">
    <w:name w:val="Placeholder Text"/>
    <w:basedOn w:val="DefaultParagraphFont"/>
    <w:uiPriority w:val="99"/>
    <w:semiHidden/>
    <w:rsid w:val="00095F02"/>
    <w:rPr>
      <w:color w:val="808080"/>
    </w:rPr>
  </w:style>
  <w:style w:type="paragraph" w:customStyle="1" w:styleId="Standard">
    <w:name w:val="Standard"/>
    <w:rsid w:val="00AF5C56"/>
    <w:pPr>
      <w:suppressAutoHyphens/>
      <w:autoSpaceDN w:val="0"/>
      <w:spacing w:after="0" w:line="240" w:lineRule="auto"/>
      <w:textAlignment w:val="baseline"/>
    </w:pPr>
    <w:rPr>
      <w:rFonts w:ascii="Times New Roman" w:eastAsia="Times New Roman" w:hAnsi="Times New Roman" w:cs="Times New Roman"/>
      <w:kern w:val="3"/>
      <w:sz w:val="24"/>
      <w:szCs w:val="24"/>
    </w:rPr>
  </w:style>
  <w:style w:type="table" w:styleId="TableGrid">
    <w:name w:val="Table Grid"/>
    <w:basedOn w:val="TableNormal"/>
    <w:uiPriority w:val="59"/>
    <w:rsid w:val="002670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7086"/>
    <w:pPr>
      <w:spacing w:after="0" w:line="240" w:lineRule="auto"/>
    </w:pPr>
    <w:rPr>
      <w:rFonts w:ascii="Times New Roman" w:eastAsia="Times New Roman" w:hAnsi="Times New Roman" w:cs="Times New Roman"/>
      <w:sz w:val="24"/>
      <w:szCs w:val="24"/>
      <w:lang w:eastAsia="pt-BR"/>
    </w:rPr>
  </w:style>
  <w:style w:type="paragraph" w:styleId="Header">
    <w:name w:val="header"/>
    <w:basedOn w:val="Normal"/>
    <w:link w:val="HeaderChar"/>
    <w:uiPriority w:val="99"/>
    <w:unhideWhenUsed/>
    <w:rsid w:val="00346457"/>
    <w:pPr>
      <w:tabs>
        <w:tab w:val="center" w:pos="4252"/>
        <w:tab w:val="right" w:pos="8504"/>
      </w:tabs>
      <w:spacing w:after="0" w:line="240" w:lineRule="auto"/>
    </w:pPr>
  </w:style>
  <w:style w:type="character" w:customStyle="1" w:styleId="HeaderChar">
    <w:name w:val="Header Char"/>
    <w:basedOn w:val="DefaultParagraphFont"/>
    <w:link w:val="Header"/>
    <w:uiPriority w:val="99"/>
    <w:rsid w:val="00346457"/>
  </w:style>
  <w:style w:type="paragraph" w:styleId="Footer">
    <w:name w:val="footer"/>
    <w:basedOn w:val="Normal"/>
    <w:link w:val="FooterChar"/>
    <w:uiPriority w:val="99"/>
    <w:unhideWhenUsed/>
    <w:rsid w:val="00346457"/>
    <w:pPr>
      <w:tabs>
        <w:tab w:val="center" w:pos="4252"/>
        <w:tab w:val="right" w:pos="8504"/>
      </w:tabs>
      <w:spacing w:after="0" w:line="240" w:lineRule="auto"/>
    </w:pPr>
  </w:style>
  <w:style w:type="character" w:customStyle="1" w:styleId="FooterChar">
    <w:name w:val="Footer Char"/>
    <w:basedOn w:val="DefaultParagraphFont"/>
    <w:link w:val="Footer"/>
    <w:uiPriority w:val="99"/>
    <w:rsid w:val="00346457"/>
  </w:style>
  <w:style w:type="paragraph" w:styleId="TOCHeading">
    <w:name w:val="TOC Heading"/>
    <w:basedOn w:val="Heading1"/>
    <w:next w:val="Normal"/>
    <w:uiPriority w:val="39"/>
    <w:unhideWhenUsed/>
    <w:qFormat/>
    <w:rsid w:val="00C917D9"/>
    <w:pPr>
      <w:keepNext/>
      <w:keepLines/>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pt-BR"/>
    </w:rPr>
  </w:style>
  <w:style w:type="paragraph" w:styleId="TOC1">
    <w:name w:val="toc 1"/>
    <w:basedOn w:val="Normal"/>
    <w:next w:val="Normal"/>
    <w:autoRedefine/>
    <w:uiPriority w:val="39"/>
    <w:unhideWhenUsed/>
    <w:rsid w:val="00357F0E"/>
    <w:pPr>
      <w:tabs>
        <w:tab w:val="left" w:pos="440"/>
        <w:tab w:val="right" w:leader="dot" w:pos="9061"/>
      </w:tabs>
      <w:spacing w:after="100"/>
    </w:pPr>
    <w:rPr>
      <w:b/>
      <w:noProof/>
    </w:rPr>
  </w:style>
  <w:style w:type="paragraph" w:styleId="TOC2">
    <w:name w:val="toc 2"/>
    <w:basedOn w:val="Normal"/>
    <w:next w:val="Normal"/>
    <w:autoRedefine/>
    <w:uiPriority w:val="39"/>
    <w:unhideWhenUsed/>
    <w:rsid w:val="00C917D9"/>
    <w:pPr>
      <w:spacing w:after="100"/>
      <w:ind w:left="220"/>
    </w:pPr>
  </w:style>
  <w:style w:type="paragraph" w:styleId="TOC3">
    <w:name w:val="toc 3"/>
    <w:basedOn w:val="Normal"/>
    <w:next w:val="Normal"/>
    <w:autoRedefine/>
    <w:uiPriority w:val="39"/>
    <w:unhideWhenUsed/>
    <w:rsid w:val="00C917D9"/>
    <w:pPr>
      <w:spacing w:after="100"/>
      <w:ind w:left="440"/>
    </w:pPr>
  </w:style>
  <w:style w:type="character" w:styleId="Hyperlink">
    <w:name w:val="Hyperlink"/>
    <w:basedOn w:val="DefaultParagraphFont"/>
    <w:uiPriority w:val="99"/>
    <w:unhideWhenUsed/>
    <w:rsid w:val="00C917D9"/>
    <w:rPr>
      <w:color w:val="0563C1" w:themeColor="hyperlink"/>
      <w:u w:val="single"/>
    </w:rPr>
  </w:style>
  <w:style w:type="paragraph" w:customStyle="1" w:styleId="EndNoteBibliographyTitle">
    <w:name w:val="EndNote Bibliography Title"/>
    <w:basedOn w:val="Normal"/>
    <w:link w:val="EndNoteBibliographyTitleChar"/>
    <w:rsid w:val="00DA15B0"/>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DA15B0"/>
    <w:rPr>
      <w:rFonts w:ascii="Calibri" w:hAnsi="Calibri" w:cs="Calibri"/>
      <w:noProof/>
      <w:lang w:val="en-US"/>
    </w:rPr>
  </w:style>
  <w:style w:type="paragraph" w:customStyle="1" w:styleId="EndNoteBibliography">
    <w:name w:val="EndNote Bibliography"/>
    <w:basedOn w:val="Normal"/>
    <w:link w:val="EndNoteBibliographyChar"/>
    <w:rsid w:val="00DA15B0"/>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DA15B0"/>
    <w:rPr>
      <w:rFonts w:ascii="Calibri" w:hAnsi="Calibri" w:cs="Calibri"/>
      <w:noProof/>
      <w:lang w:val="en-US"/>
    </w:rPr>
  </w:style>
  <w:style w:type="character" w:customStyle="1" w:styleId="ff7">
    <w:name w:val="ff7"/>
    <w:basedOn w:val="DefaultParagraphFont"/>
    <w:rsid w:val="0087381D"/>
  </w:style>
  <w:style w:type="character" w:customStyle="1" w:styleId="ff1">
    <w:name w:val="ff1"/>
    <w:basedOn w:val="DefaultParagraphFont"/>
    <w:rsid w:val="0087381D"/>
  </w:style>
  <w:style w:type="character" w:customStyle="1" w:styleId="ff6">
    <w:name w:val="ff6"/>
    <w:basedOn w:val="DefaultParagraphFont"/>
    <w:rsid w:val="0087381D"/>
  </w:style>
  <w:style w:type="character" w:customStyle="1" w:styleId="ls2">
    <w:name w:val="ls2"/>
    <w:basedOn w:val="DefaultParagraphFont"/>
    <w:rsid w:val="0087381D"/>
  </w:style>
  <w:style w:type="character" w:customStyle="1" w:styleId="ws15">
    <w:name w:val="ws15"/>
    <w:basedOn w:val="DefaultParagraphFont"/>
    <w:rsid w:val="0087381D"/>
  </w:style>
  <w:style w:type="character" w:customStyle="1" w:styleId="fs4">
    <w:name w:val="fs4"/>
    <w:basedOn w:val="DefaultParagraphFont"/>
    <w:rsid w:val="0087381D"/>
  </w:style>
  <w:style w:type="character" w:styleId="Strong">
    <w:name w:val="Strong"/>
    <w:basedOn w:val="DefaultParagraphFont"/>
    <w:uiPriority w:val="22"/>
    <w:qFormat/>
    <w:rsid w:val="00F34A28"/>
    <w:rPr>
      <w:b/>
      <w:bCs/>
    </w:rPr>
  </w:style>
  <w:style w:type="character" w:customStyle="1" w:styleId="UnresolvedMention1">
    <w:name w:val="Unresolved Mention1"/>
    <w:basedOn w:val="DefaultParagraphFont"/>
    <w:uiPriority w:val="99"/>
    <w:semiHidden/>
    <w:unhideWhenUsed/>
    <w:rsid w:val="000421AA"/>
    <w:rPr>
      <w:color w:val="605E5C"/>
      <w:shd w:val="clear" w:color="auto" w:fill="E1DFDD"/>
    </w:rPr>
  </w:style>
  <w:style w:type="paragraph" w:styleId="FootnoteText">
    <w:name w:val="footnote text"/>
    <w:basedOn w:val="Normal"/>
    <w:link w:val="FootnoteTextChar"/>
    <w:uiPriority w:val="99"/>
    <w:semiHidden/>
    <w:unhideWhenUsed/>
    <w:rsid w:val="002722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22A9"/>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2722A9"/>
    <w:rPr>
      <w:vertAlign w:val="superscript"/>
    </w:rPr>
  </w:style>
  <w:style w:type="paragraph" w:styleId="Caption">
    <w:name w:val="caption"/>
    <w:basedOn w:val="Normal"/>
    <w:next w:val="Normal"/>
    <w:uiPriority w:val="35"/>
    <w:unhideWhenUsed/>
    <w:qFormat/>
    <w:rsid w:val="000F60F4"/>
    <w:pPr>
      <w:spacing w:after="240" w:line="240" w:lineRule="auto"/>
      <w:ind w:firstLine="0"/>
    </w:pPr>
    <w:rPr>
      <w:i/>
      <w:iCs/>
      <w:sz w:val="18"/>
      <w:szCs w:val="18"/>
    </w:rPr>
  </w:style>
  <w:style w:type="character" w:customStyle="1" w:styleId="Heading4Char">
    <w:name w:val="Heading 4 Char"/>
    <w:basedOn w:val="DefaultParagraphFont"/>
    <w:link w:val="Heading4"/>
    <w:uiPriority w:val="9"/>
    <w:rsid w:val="00F935C8"/>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semiHidden/>
    <w:rsid w:val="00E376C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E376C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E376C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E376C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76C7"/>
    <w:rPr>
      <w:rFonts w:asciiTheme="majorHAnsi" w:eastAsiaTheme="majorEastAsia" w:hAnsiTheme="majorHAnsi" w:cstheme="majorBidi"/>
      <w:i/>
      <w:iCs/>
      <w:color w:val="272727" w:themeColor="text1" w:themeTint="D8"/>
      <w:sz w:val="21"/>
      <w:szCs w:val="21"/>
    </w:rPr>
  </w:style>
  <w:style w:type="paragraph" w:customStyle="1" w:styleId="Bibliografia1">
    <w:name w:val="Bibliografia1"/>
    <w:basedOn w:val="Normal"/>
    <w:link w:val="BibliografiaChar"/>
    <w:qFormat/>
    <w:rsid w:val="00060ABB"/>
    <w:pPr>
      <w:widowControl w:val="0"/>
      <w:autoSpaceDE w:val="0"/>
      <w:autoSpaceDN w:val="0"/>
      <w:adjustRightInd w:val="0"/>
      <w:spacing w:after="0"/>
      <w:ind w:firstLine="389"/>
    </w:pPr>
    <w:rPr>
      <w:sz w:val="20"/>
    </w:rPr>
  </w:style>
  <w:style w:type="character" w:customStyle="1" w:styleId="BibliografiaChar">
    <w:name w:val="Bibliografia Char"/>
    <w:basedOn w:val="DefaultParagraphFont"/>
    <w:link w:val="Bibliografia1"/>
    <w:rsid w:val="00060ABB"/>
    <w:rPr>
      <w:rFonts w:ascii="Times New Roman" w:hAnsi="Times New Roman" w:cs="Times New Roman"/>
      <w:sz w:val="20"/>
      <w:szCs w:val="24"/>
    </w:rPr>
  </w:style>
  <w:style w:type="paragraph" w:styleId="BalloonText">
    <w:name w:val="Balloon Text"/>
    <w:basedOn w:val="Normal"/>
    <w:link w:val="BalloonTextChar"/>
    <w:uiPriority w:val="99"/>
    <w:semiHidden/>
    <w:unhideWhenUsed/>
    <w:rsid w:val="00063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3938"/>
    <w:rPr>
      <w:rFonts w:ascii="Segoe UI" w:hAnsi="Segoe UI" w:cs="Segoe UI"/>
      <w:sz w:val="18"/>
      <w:szCs w:val="18"/>
    </w:rPr>
  </w:style>
  <w:style w:type="character" w:styleId="CommentReference">
    <w:name w:val="annotation reference"/>
    <w:basedOn w:val="DefaultParagraphFont"/>
    <w:uiPriority w:val="99"/>
    <w:semiHidden/>
    <w:unhideWhenUsed/>
    <w:rsid w:val="00E01CFE"/>
    <w:rPr>
      <w:sz w:val="16"/>
      <w:szCs w:val="16"/>
    </w:rPr>
  </w:style>
  <w:style w:type="paragraph" w:styleId="CommentText">
    <w:name w:val="annotation text"/>
    <w:basedOn w:val="Normal"/>
    <w:link w:val="CommentTextChar"/>
    <w:uiPriority w:val="99"/>
    <w:semiHidden/>
    <w:unhideWhenUsed/>
    <w:rsid w:val="00E01CFE"/>
    <w:pPr>
      <w:spacing w:line="240" w:lineRule="auto"/>
    </w:pPr>
    <w:rPr>
      <w:sz w:val="20"/>
      <w:szCs w:val="20"/>
    </w:rPr>
  </w:style>
  <w:style w:type="character" w:customStyle="1" w:styleId="CommentTextChar">
    <w:name w:val="Comment Text Char"/>
    <w:basedOn w:val="DefaultParagraphFont"/>
    <w:link w:val="CommentText"/>
    <w:uiPriority w:val="99"/>
    <w:semiHidden/>
    <w:rsid w:val="00E01CF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01CFE"/>
    <w:rPr>
      <w:b/>
      <w:bCs/>
    </w:rPr>
  </w:style>
  <w:style w:type="character" w:customStyle="1" w:styleId="CommentSubjectChar">
    <w:name w:val="Comment Subject Char"/>
    <w:basedOn w:val="CommentTextChar"/>
    <w:link w:val="CommentSubject"/>
    <w:uiPriority w:val="99"/>
    <w:semiHidden/>
    <w:rsid w:val="00E01CFE"/>
    <w:rPr>
      <w:rFonts w:ascii="Times New Roman" w:hAnsi="Times New Roman" w:cs="Times New Roman"/>
      <w:b/>
      <w:bCs/>
      <w:sz w:val="20"/>
      <w:szCs w:val="20"/>
    </w:rPr>
  </w:style>
  <w:style w:type="character" w:styleId="FollowedHyperlink">
    <w:name w:val="FollowedHyperlink"/>
    <w:basedOn w:val="DefaultParagraphFont"/>
    <w:uiPriority w:val="99"/>
    <w:semiHidden/>
    <w:unhideWhenUsed/>
    <w:rsid w:val="00CB24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64385">
      <w:bodyDiv w:val="1"/>
      <w:marLeft w:val="0"/>
      <w:marRight w:val="0"/>
      <w:marTop w:val="0"/>
      <w:marBottom w:val="0"/>
      <w:divBdr>
        <w:top w:val="none" w:sz="0" w:space="0" w:color="auto"/>
        <w:left w:val="none" w:sz="0" w:space="0" w:color="auto"/>
        <w:bottom w:val="none" w:sz="0" w:space="0" w:color="auto"/>
        <w:right w:val="none" w:sz="0" w:space="0" w:color="auto"/>
      </w:divBdr>
    </w:div>
    <w:div w:id="85536523">
      <w:bodyDiv w:val="1"/>
      <w:marLeft w:val="0"/>
      <w:marRight w:val="0"/>
      <w:marTop w:val="0"/>
      <w:marBottom w:val="0"/>
      <w:divBdr>
        <w:top w:val="none" w:sz="0" w:space="0" w:color="auto"/>
        <w:left w:val="none" w:sz="0" w:space="0" w:color="auto"/>
        <w:bottom w:val="none" w:sz="0" w:space="0" w:color="auto"/>
        <w:right w:val="none" w:sz="0" w:space="0" w:color="auto"/>
      </w:divBdr>
      <w:divsChild>
        <w:div w:id="2056345711">
          <w:marLeft w:val="0"/>
          <w:marRight w:val="0"/>
          <w:marTop w:val="0"/>
          <w:marBottom w:val="0"/>
          <w:divBdr>
            <w:top w:val="none" w:sz="0" w:space="0" w:color="auto"/>
            <w:left w:val="none" w:sz="0" w:space="0" w:color="auto"/>
            <w:bottom w:val="none" w:sz="0" w:space="0" w:color="auto"/>
            <w:right w:val="none" w:sz="0" w:space="0" w:color="auto"/>
          </w:divBdr>
        </w:div>
        <w:div w:id="978464423">
          <w:marLeft w:val="0"/>
          <w:marRight w:val="0"/>
          <w:marTop w:val="0"/>
          <w:marBottom w:val="0"/>
          <w:divBdr>
            <w:top w:val="none" w:sz="0" w:space="0" w:color="auto"/>
            <w:left w:val="none" w:sz="0" w:space="0" w:color="auto"/>
            <w:bottom w:val="none" w:sz="0" w:space="0" w:color="auto"/>
            <w:right w:val="none" w:sz="0" w:space="0" w:color="auto"/>
          </w:divBdr>
        </w:div>
        <w:div w:id="1466314325">
          <w:marLeft w:val="0"/>
          <w:marRight w:val="0"/>
          <w:marTop w:val="0"/>
          <w:marBottom w:val="0"/>
          <w:divBdr>
            <w:top w:val="none" w:sz="0" w:space="0" w:color="auto"/>
            <w:left w:val="none" w:sz="0" w:space="0" w:color="auto"/>
            <w:bottom w:val="none" w:sz="0" w:space="0" w:color="auto"/>
            <w:right w:val="none" w:sz="0" w:space="0" w:color="auto"/>
          </w:divBdr>
        </w:div>
      </w:divsChild>
    </w:div>
    <w:div w:id="228468129">
      <w:bodyDiv w:val="1"/>
      <w:marLeft w:val="0"/>
      <w:marRight w:val="0"/>
      <w:marTop w:val="0"/>
      <w:marBottom w:val="0"/>
      <w:divBdr>
        <w:top w:val="none" w:sz="0" w:space="0" w:color="auto"/>
        <w:left w:val="none" w:sz="0" w:space="0" w:color="auto"/>
        <w:bottom w:val="none" w:sz="0" w:space="0" w:color="auto"/>
        <w:right w:val="none" w:sz="0" w:space="0" w:color="auto"/>
      </w:divBdr>
    </w:div>
    <w:div w:id="471217820">
      <w:bodyDiv w:val="1"/>
      <w:marLeft w:val="0"/>
      <w:marRight w:val="0"/>
      <w:marTop w:val="0"/>
      <w:marBottom w:val="0"/>
      <w:divBdr>
        <w:top w:val="none" w:sz="0" w:space="0" w:color="auto"/>
        <w:left w:val="none" w:sz="0" w:space="0" w:color="auto"/>
        <w:bottom w:val="none" w:sz="0" w:space="0" w:color="auto"/>
        <w:right w:val="none" w:sz="0" w:space="0" w:color="auto"/>
      </w:divBdr>
    </w:div>
    <w:div w:id="1181772464">
      <w:bodyDiv w:val="1"/>
      <w:marLeft w:val="0"/>
      <w:marRight w:val="0"/>
      <w:marTop w:val="0"/>
      <w:marBottom w:val="0"/>
      <w:divBdr>
        <w:top w:val="none" w:sz="0" w:space="0" w:color="auto"/>
        <w:left w:val="none" w:sz="0" w:space="0" w:color="auto"/>
        <w:bottom w:val="none" w:sz="0" w:space="0" w:color="auto"/>
        <w:right w:val="none" w:sz="0" w:space="0" w:color="auto"/>
      </w:divBdr>
    </w:div>
    <w:div w:id="1325623131">
      <w:bodyDiv w:val="1"/>
      <w:marLeft w:val="0"/>
      <w:marRight w:val="0"/>
      <w:marTop w:val="0"/>
      <w:marBottom w:val="0"/>
      <w:divBdr>
        <w:top w:val="none" w:sz="0" w:space="0" w:color="auto"/>
        <w:left w:val="none" w:sz="0" w:space="0" w:color="auto"/>
        <w:bottom w:val="none" w:sz="0" w:space="0" w:color="auto"/>
        <w:right w:val="none" w:sz="0" w:space="0" w:color="auto"/>
      </w:divBdr>
      <w:divsChild>
        <w:div w:id="2051308">
          <w:marLeft w:val="0"/>
          <w:marRight w:val="0"/>
          <w:marTop w:val="0"/>
          <w:marBottom w:val="0"/>
          <w:divBdr>
            <w:top w:val="none" w:sz="0" w:space="0" w:color="auto"/>
            <w:left w:val="none" w:sz="0" w:space="0" w:color="auto"/>
            <w:bottom w:val="none" w:sz="0" w:space="0" w:color="auto"/>
            <w:right w:val="none" w:sz="0" w:space="0" w:color="auto"/>
          </w:divBdr>
        </w:div>
        <w:div w:id="512182039">
          <w:marLeft w:val="0"/>
          <w:marRight w:val="0"/>
          <w:marTop w:val="0"/>
          <w:marBottom w:val="0"/>
          <w:divBdr>
            <w:top w:val="none" w:sz="0" w:space="0" w:color="auto"/>
            <w:left w:val="none" w:sz="0" w:space="0" w:color="auto"/>
            <w:bottom w:val="none" w:sz="0" w:space="0" w:color="auto"/>
            <w:right w:val="none" w:sz="0" w:space="0" w:color="auto"/>
          </w:divBdr>
        </w:div>
        <w:div w:id="1671129938">
          <w:marLeft w:val="0"/>
          <w:marRight w:val="0"/>
          <w:marTop w:val="0"/>
          <w:marBottom w:val="0"/>
          <w:divBdr>
            <w:top w:val="none" w:sz="0" w:space="0" w:color="auto"/>
            <w:left w:val="none" w:sz="0" w:space="0" w:color="auto"/>
            <w:bottom w:val="none" w:sz="0" w:space="0" w:color="auto"/>
            <w:right w:val="none" w:sz="0" w:space="0" w:color="auto"/>
          </w:divBdr>
        </w:div>
      </w:divsChild>
    </w:div>
    <w:div w:id="1399665759">
      <w:bodyDiv w:val="1"/>
      <w:marLeft w:val="0"/>
      <w:marRight w:val="0"/>
      <w:marTop w:val="0"/>
      <w:marBottom w:val="0"/>
      <w:divBdr>
        <w:top w:val="none" w:sz="0" w:space="0" w:color="auto"/>
        <w:left w:val="none" w:sz="0" w:space="0" w:color="auto"/>
        <w:bottom w:val="none" w:sz="0" w:space="0" w:color="auto"/>
        <w:right w:val="none" w:sz="0" w:space="0" w:color="auto"/>
      </w:divBdr>
      <w:divsChild>
        <w:div w:id="788741960">
          <w:marLeft w:val="0"/>
          <w:marRight w:val="0"/>
          <w:marTop w:val="0"/>
          <w:marBottom w:val="0"/>
          <w:divBdr>
            <w:top w:val="none" w:sz="0" w:space="0" w:color="auto"/>
            <w:left w:val="none" w:sz="0" w:space="0" w:color="auto"/>
            <w:bottom w:val="none" w:sz="0" w:space="0" w:color="auto"/>
            <w:right w:val="none" w:sz="0" w:space="0" w:color="auto"/>
          </w:divBdr>
        </w:div>
        <w:div w:id="918489676">
          <w:marLeft w:val="0"/>
          <w:marRight w:val="0"/>
          <w:marTop w:val="0"/>
          <w:marBottom w:val="0"/>
          <w:divBdr>
            <w:top w:val="none" w:sz="0" w:space="0" w:color="auto"/>
            <w:left w:val="none" w:sz="0" w:space="0" w:color="auto"/>
            <w:bottom w:val="none" w:sz="0" w:space="0" w:color="auto"/>
            <w:right w:val="none" w:sz="0" w:space="0" w:color="auto"/>
          </w:divBdr>
        </w:div>
        <w:div w:id="109517197">
          <w:marLeft w:val="0"/>
          <w:marRight w:val="0"/>
          <w:marTop w:val="0"/>
          <w:marBottom w:val="0"/>
          <w:divBdr>
            <w:top w:val="none" w:sz="0" w:space="0" w:color="auto"/>
            <w:left w:val="none" w:sz="0" w:space="0" w:color="auto"/>
            <w:bottom w:val="none" w:sz="0" w:space="0" w:color="auto"/>
            <w:right w:val="none" w:sz="0" w:space="0" w:color="auto"/>
          </w:divBdr>
        </w:div>
      </w:divsChild>
    </w:div>
    <w:div w:id="1698386221">
      <w:bodyDiv w:val="1"/>
      <w:marLeft w:val="0"/>
      <w:marRight w:val="0"/>
      <w:marTop w:val="0"/>
      <w:marBottom w:val="0"/>
      <w:divBdr>
        <w:top w:val="none" w:sz="0" w:space="0" w:color="auto"/>
        <w:left w:val="none" w:sz="0" w:space="0" w:color="auto"/>
        <w:bottom w:val="none" w:sz="0" w:space="0" w:color="auto"/>
        <w:right w:val="none" w:sz="0" w:space="0" w:color="auto"/>
      </w:divBdr>
      <w:divsChild>
        <w:div w:id="57675975">
          <w:marLeft w:val="0"/>
          <w:marRight w:val="0"/>
          <w:marTop w:val="0"/>
          <w:marBottom w:val="0"/>
          <w:divBdr>
            <w:top w:val="none" w:sz="0" w:space="0" w:color="auto"/>
            <w:left w:val="none" w:sz="0" w:space="0" w:color="auto"/>
            <w:bottom w:val="none" w:sz="0" w:space="0" w:color="auto"/>
            <w:right w:val="none" w:sz="0" w:space="0" w:color="auto"/>
          </w:divBdr>
        </w:div>
        <w:div w:id="890000719">
          <w:marLeft w:val="0"/>
          <w:marRight w:val="0"/>
          <w:marTop w:val="0"/>
          <w:marBottom w:val="0"/>
          <w:divBdr>
            <w:top w:val="none" w:sz="0" w:space="0" w:color="auto"/>
            <w:left w:val="none" w:sz="0" w:space="0" w:color="auto"/>
            <w:bottom w:val="none" w:sz="0" w:space="0" w:color="auto"/>
            <w:right w:val="none" w:sz="0" w:space="0" w:color="auto"/>
          </w:divBdr>
        </w:div>
      </w:divsChild>
    </w:div>
    <w:div w:id="198681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List_of_laser_type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E5FE0-3350-4AA8-8414-2519909EF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22</Pages>
  <Words>33399</Words>
  <Characters>190377</Characters>
  <Application>Microsoft Office Word</Application>
  <DocSecurity>0</DocSecurity>
  <Lines>1586</Lines>
  <Paragraphs>446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223330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Baranenko</dc:creator>
  <cp:keywords/>
  <dc:description/>
  <cp:lastModifiedBy>Calil Amaral</cp:lastModifiedBy>
  <cp:revision>3</cp:revision>
  <cp:lastPrinted>2019-11-01T05:35:00Z</cp:lastPrinted>
  <dcterms:created xsi:type="dcterms:W3CDTF">2019-11-01T05:35:00Z</dcterms:created>
  <dcterms:modified xsi:type="dcterms:W3CDTF">2019-11-01T05:38:00Z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http://www.zotero.org/styles/associacao-brasileira-de-normas-tecnicas</vt:lpwstr>
  </property>
  <property fmtid="{D5CDD505-2E9C-101B-9397-08002B2CF9AE}" pid="5" name="Mendeley Recent Style Name 1_1">
    <vt:lpwstr>Associação Brasileira de Normas Técnicas (Portuguese - Brazil)</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http://www.zotero.org/styles/associacao-brasileira-de-normas-tecnicas-ipea</vt:lpwstr>
  </property>
  <property fmtid="{D5CDD505-2E9C-101B-9397-08002B2CF9AE}" pid="15" name="Mendeley Recent Style Name 6_1">
    <vt:lpwstr>Instituto de Pesquisa Econômica Aplicada - ABNT (Portuguese - Brazil)</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4e6d2e69-789a-36c1-92b2-bf5178723392</vt:lpwstr>
  </property>
  <property fmtid="{D5CDD505-2E9C-101B-9397-08002B2CF9AE}" pid="24" name="Mendeley Citation Style_1">
    <vt:lpwstr>http://www.zotero.org/styles/associacao-brasileira-de-normas-tecnicas</vt:lpwstr>
  </property>
</Properties>
</file>